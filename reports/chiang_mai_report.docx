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162571" w:rsidRPr="00D86945" w:rsidRDefault="00162571" w:rsidP="006335B0">
                                  <w:pPr>
                                    <w:pStyle w:val="Heading1"/>
                                    <w:numPr>
                                      <w:ilvl w:val="0"/>
                                      <w:numId w:val="0"/>
                                    </w:numPr>
                                    <w:ind w:left="432" w:hanging="432"/>
                                  </w:pPr>
                                  <w:bookmarkStart w:id="0" w:name="_Toc41207537"/>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162571" w:rsidRPr="00D86945" w:rsidRDefault="00162571" w:rsidP="006335B0">
                            <w:pPr>
                              <w:pStyle w:val="Heading1"/>
                              <w:numPr>
                                <w:ilvl w:val="0"/>
                                <w:numId w:val="0"/>
                              </w:numPr>
                              <w:ind w:left="432" w:hanging="432"/>
                            </w:pPr>
                            <w:bookmarkStart w:id="1" w:name="_Toc41207537"/>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E27425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Content>
              <w:p w14:paraId="27AA04D3" w14:textId="74704581"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sidR="00F95AFF" w:rsidRPr="00F95AFF">
                  <w:rPr>
                    <w:rStyle w:val="SubtitleChar"/>
                    <w:b/>
                    <w:noProof/>
                    <w:rPrChange w:id="2" w:author="Benny" w:date="2020-06-06T09:55:00Z">
                      <w:rPr>
                        <w:rStyle w:val="SubtitleChar"/>
                      </w:rPr>
                    </w:rPrChange>
                  </w:rPr>
                  <w:t>June 6</w:t>
                </w:r>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EDCB52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Content>
                <w:proofErr w:type="spellStart"/>
                <w:r w:rsidR="00E106CF">
                  <w:t>Worasom</w:t>
                </w:r>
                <w:proofErr w:type="spellEnd"/>
                <w:r w:rsidR="00E106CF">
                  <w:t xml:space="preserve"> </w:t>
                </w:r>
                <w:proofErr w:type="spellStart"/>
                <w:r w:rsidR="00E106CF">
                  <w:t>Kundhikanjana</w:t>
                </w:r>
                <w:proofErr w:type="spellEnd"/>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2FE0B" id="Rectangle 3" o:spid="_x0000_s1026" alt="white rectangle for text on cover" style="position:absolute;left:0;text-align:left;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3" w:name="_Toc41207538"/>
      <w:r>
        <w:lastRenderedPageBreak/>
        <w:t>Key Messages</w:t>
      </w:r>
      <w:bookmarkEnd w:id="3"/>
    </w:p>
    <w:p w14:paraId="0D210D9F" w14:textId="05805706" w:rsidR="00090CB2" w:rsidRDefault="00090CB2" w:rsidP="00090CB2">
      <w:r>
        <w:t>In this report, we studied air pollution in Chiang Mai, Thailand. The major pollutants are PM2.5 and PM10. The pollutions are high during</w:t>
      </w:r>
      <w:r w:rsidR="00D840BB">
        <w:t xml:space="preserve"> the</w:t>
      </w:r>
      <w:r>
        <w:t xml:space="preserve"> winter season (October – April). Factors contributed to the pollutions level, such as weather patterns, </w:t>
      </w:r>
      <w:r w:rsidR="00D840BB">
        <w:t xml:space="preserve">the </w:t>
      </w:r>
      <w:r>
        <w:t>effect of global warming</w:t>
      </w:r>
      <w:r w:rsidR="00D840BB">
        <w:t>,</w:t>
      </w:r>
      <w:r>
        <w:t xml:space="preserve"> and agricultural burning are considered. </w:t>
      </w:r>
      <w:r w:rsidR="00714DC4">
        <w:t xml:space="preserve"> </w:t>
      </w:r>
    </w:p>
    <w:p w14:paraId="6BEB8C09" w14:textId="466827E9" w:rsidR="00714DC4" w:rsidRDefault="00714DC4" w:rsidP="00090CB2"/>
    <w:p w14:paraId="24CFEC30" w14:textId="6BE7D39E" w:rsidR="00714DC4" w:rsidRDefault="00714DC4" w:rsidP="00090CB2">
      <w:r>
        <w:t xml:space="preserve">The first section of this report provides </w:t>
      </w:r>
      <w:r w:rsidR="00D840BB">
        <w:t xml:space="preserve">a </w:t>
      </w:r>
      <w:r>
        <w:t xml:space="preserve">geographical background </w:t>
      </w:r>
      <w:r w:rsidR="00D840BB">
        <w:t>of</w:t>
      </w:r>
      <w:r>
        <w:t xml:space="preserve"> the Chiang Mai. In section</w:t>
      </w:r>
      <w:r w:rsidR="00EA6FB0">
        <w:t xml:space="preserve"> </w:t>
      </w:r>
      <w:r w:rsidR="00EA6FB0">
        <w:fldChar w:fldCharType="begin"/>
      </w:r>
      <w:r w:rsidR="00EA6FB0">
        <w:instrText xml:space="preserve"> REF _Ref40596623 \n \h </w:instrText>
      </w:r>
      <w:r w:rsidR="00EA6FB0">
        <w:fldChar w:fldCharType="separate"/>
      </w:r>
      <w:r w:rsidR="00D959D6">
        <w:t>2</w:t>
      </w:r>
      <w:r w:rsidR="00EA6FB0">
        <w:fldChar w:fldCharType="end"/>
      </w:r>
      <w:r w:rsidR="00EA6FB0">
        <w:t xml:space="preserve">, we first understand </w:t>
      </w:r>
      <w:r w:rsidR="00D840BB">
        <w:t xml:space="preserve">the </w:t>
      </w:r>
      <w:r w:rsidR="00EA6FB0">
        <w:t>behaviors of different pollutants and their relationship</w:t>
      </w:r>
      <w:r w:rsidR="00D840BB">
        <w:t>s</w:t>
      </w:r>
      <w:r w:rsidR="00EA6FB0">
        <w:t xml:space="preserve">. In section </w:t>
      </w:r>
      <w:r w:rsidR="00EA6FB0">
        <w:fldChar w:fldCharType="begin"/>
      </w:r>
      <w:r w:rsidR="00EA6FB0">
        <w:instrText xml:space="preserve"> REF _Ref40596634 \n \h </w:instrText>
      </w:r>
      <w:r w:rsidR="00EA6FB0">
        <w:fldChar w:fldCharType="separate"/>
      </w:r>
      <w:r w:rsidR="00D959D6">
        <w:t>3</w:t>
      </w:r>
      <w:r w:rsidR="00EA6FB0">
        <w:fldChar w:fldCharType="end"/>
      </w:r>
      <w:r w:rsidR="00EA6FB0">
        <w:t>-</w:t>
      </w:r>
      <w:r w:rsidR="00EA6FB0">
        <w:fldChar w:fldCharType="begin"/>
      </w:r>
      <w:r w:rsidR="00EA6FB0">
        <w:instrText xml:space="preserve"> REF _Ref40596637 \n \h </w:instrText>
      </w:r>
      <w:r w:rsidR="00EA6FB0">
        <w:fldChar w:fldCharType="separate"/>
      </w:r>
      <w:r w:rsidR="00D959D6">
        <w:t>4</w:t>
      </w:r>
      <w:r w:rsidR="00EA6FB0">
        <w:fldChar w:fldCharType="end"/>
      </w:r>
      <w:r>
        <w:t xml:space="preserve">, </w:t>
      </w:r>
      <w:r w:rsidR="00D840BB">
        <w:t xml:space="preserve">the </w:t>
      </w:r>
      <w:r w:rsidR="00EA6FB0">
        <w:t>effect of</w:t>
      </w:r>
      <w:r>
        <w:t xml:space="preserve"> weather pattern</w:t>
      </w:r>
      <w:r w:rsidR="00D840BB">
        <w:t>s</w:t>
      </w:r>
      <w:r w:rsidR="00EA6FB0">
        <w:t xml:space="preserve">, </w:t>
      </w:r>
      <w:r>
        <w:t>fire hotspots</w:t>
      </w:r>
      <w:r w:rsidR="00D840BB">
        <w:t>,</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1963E7B" w:rsidR="004D3156" w:rsidRPr="00090CB2" w:rsidRDefault="004D3156" w:rsidP="00090CB2">
      <w:r>
        <w:t xml:space="preserve">The last section provides detail about </w:t>
      </w:r>
      <w:r w:rsidR="00D840BB">
        <w:t xml:space="preserve">the </w:t>
      </w:r>
      <w:r>
        <w:t>definition of AQI, data sources</w:t>
      </w:r>
      <w:r w:rsidR="00D840BB">
        <w:t>,</w:t>
      </w:r>
      <w:r>
        <w:t xml:space="preserve"> and how the data are put together for modeling. </w:t>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46557B6C" w14:textId="0F316DA7" w:rsidR="00D959D6" w:rsidRDefault="006335B0">
          <w:pPr>
            <w:pStyle w:val="TOC1"/>
            <w:tabs>
              <w:tab w:val="right" w:leader="dot" w:pos="9926"/>
            </w:tabs>
            <w:rPr>
              <w:noProof/>
              <w:color w:val="auto"/>
              <w:sz w:val="22"/>
              <w:szCs w:val="28"/>
              <w:lang w:bidi="th-TH"/>
            </w:rPr>
          </w:pPr>
          <w:r>
            <w:fldChar w:fldCharType="begin"/>
          </w:r>
          <w:r>
            <w:instrText xml:space="preserve"> TOC \o "1-3" \h \z \u </w:instrText>
          </w:r>
          <w:r>
            <w:fldChar w:fldCharType="separate"/>
          </w:r>
          <w:hyperlink r:id="rId9" w:anchor="_Toc41207537" w:history="1">
            <w:r w:rsidR="00D959D6" w:rsidRPr="00F55C1B">
              <w:rPr>
                <w:rStyle w:val="Hyperlink"/>
                <w:noProof/>
              </w:rPr>
              <w:t>Air Pollution in Chiang Mai, Thailand</w:t>
            </w:r>
            <w:r w:rsidR="00D959D6">
              <w:rPr>
                <w:noProof/>
                <w:webHidden/>
              </w:rPr>
              <w:tab/>
            </w:r>
            <w:r w:rsidR="00D959D6">
              <w:rPr>
                <w:noProof/>
                <w:webHidden/>
              </w:rPr>
              <w:fldChar w:fldCharType="begin"/>
            </w:r>
            <w:r w:rsidR="00D959D6">
              <w:rPr>
                <w:noProof/>
                <w:webHidden/>
              </w:rPr>
              <w:instrText xml:space="preserve"> PAGEREF _Toc41207537 \h </w:instrText>
            </w:r>
            <w:r w:rsidR="00D959D6">
              <w:rPr>
                <w:noProof/>
                <w:webHidden/>
              </w:rPr>
            </w:r>
            <w:r w:rsidR="00D959D6">
              <w:rPr>
                <w:noProof/>
                <w:webHidden/>
              </w:rPr>
              <w:fldChar w:fldCharType="separate"/>
            </w:r>
            <w:r w:rsidR="00D959D6">
              <w:rPr>
                <w:noProof/>
                <w:webHidden/>
              </w:rPr>
              <w:t>1</w:t>
            </w:r>
            <w:r w:rsidR="00D959D6">
              <w:rPr>
                <w:noProof/>
                <w:webHidden/>
              </w:rPr>
              <w:fldChar w:fldCharType="end"/>
            </w:r>
          </w:hyperlink>
        </w:p>
        <w:p w14:paraId="586CB79F" w14:textId="712EC6DD" w:rsidR="00D959D6" w:rsidRDefault="00162571">
          <w:pPr>
            <w:pStyle w:val="TOC1"/>
            <w:tabs>
              <w:tab w:val="right" w:leader="dot" w:pos="9926"/>
            </w:tabs>
            <w:rPr>
              <w:noProof/>
              <w:color w:val="auto"/>
              <w:sz w:val="22"/>
              <w:szCs w:val="28"/>
              <w:lang w:bidi="th-TH"/>
            </w:rPr>
          </w:pPr>
          <w:hyperlink w:anchor="_Toc41207538" w:history="1">
            <w:r w:rsidR="00D959D6" w:rsidRPr="00F55C1B">
              <w:rPr>
                <w:rStyle w:val="Hyperlink"/>
                <w:noProof/>
              </w:rPr>
              <w:t>Key Messages</w:t>
            </w:r>
            <w:r w:rsidR="00D959D6">
              <w:rPr>
                <w:noProof/>
                <w:webHidden/>
              </w:rPr>
              <w:tab/>
            </w:r>
            <w:r w:rsidR="00D959D6">
              <w:rPr>
                <w:noProof/>
                <w:webHidden/>
              </w:rPr>
              <w:fldChar w:fldCharType="begin"/>
            </w:r>
            <w:r w:rsidR="00D959D6">
              <w:rPr>
                <w:noProof/>
                <w:webHidden/>
              </w:rPr>
              <w:instrText xml:space="preserve"> PAGEREF _Toc41207538 \h </w:instrText>
            </w:r>
            <w:r w:rsidR="00D959D6">
              <w:rPr>
                <w:noProof/>
                <w:webHidden/>
              </w:rPr>
            </w:r>
            <w:r w:rsidR="00D959D6">
              <w:rPr>
                <w:noProof/>
                <w:webHidden/>
              </w:rPr>
              <w:fldChar w:fldCharType="separate"/>
            </w:r>
            <w:r w:rsidR="00D959D6">
              <w:rPr>
                <w:noProof/>
                <w:webHidden/>
              </w:rPr>
              <w:t>2</w:t>
            </w:r>
            <w:r w:rsidR="00D959D6">
              <w:rPr>
                <w:noProof/>
                <w:webHidden/>
              </w:rPr>
              <w:fldChar w:fldCharType="end"/>
            </w:r>
          </w:hyperlink>
        </w:p>
        <w:p w14:paraId="5DCD4359" w14:textId="4A05AB28" w:rsidR="00D959D6" w:rsidRDefault="00162571">
          <w:pPr>
            <w:pStyle w:val="TOC1"/>
            <w:tabs>
              <w:tab w:val="left" w:pos="440"/>
              <w:tab w:val="right" w:leader="dot" w:pos="9926"/>
            </w:tabs>
            <w:rPr>
              <w:noProof/>
              <w:color w:val="auto"/>
              <w:sz w:val="22"/>
              <w:szCs w:val="28"/>
              <w:lang w:bidi="th-TH"/>
            </w:rPr>
          </w:pPr>
          <w:hyperlink w:anchor="_Toc41207539" w:history="1">
            <w:r w:rsidR="00D959D6" w:rsidRPr="00F55C1B">
              <w:rPr>
                <w:rStyle w:val="Hyperlink"/>
                <w:noProof/>
              </w:rPr>
              <w:t>1</w:t>
            </w:r>
            <w:r w:rsidR="00D959D6">
              <w:rPr>
                <w:noProof/>
                <w:color w:val="auto"/>
                <w:sz w:val="22"/>
                <w:szCs w:val="28"/>
                <w:lang w:bidi="th-TH"/>
              </w:rPr>
              <w:tab/>
            </w:r>
            <w:r w:rsidR="00D959D6" w:rsidRPr="00F55C1B">
              <w:rPr>
                <w:rStyle w:val="Hyperlink"/>
                <w:noProof/>
              </w:rPr>
              <w:t>About Chiang Mai</w:t>
            </w:r>
            <w:r w:rsidR="00D959D6">
              <w:rPr>
                <w:noProof/>
                <w:webHidden/>
              </w:rPr>
              <w:tab/>
            </w:r>
            <w:r w:rsidR="00D959D6">
              <w:rPr>
                <w:noProof/>
                <w:webHidden/>
              </w:rPr>
              <w:fldChar w:fldCharType="begin"/>
            </w:r>
            <w:r w:rsidR="00D959D6">
              <w:rPr>
                <w:noProof/>
                <w:webHidden/>
              </w:rPr>
              <w:instrText xml:space="preserve"> PAGEREF _Toc41207539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269D9F73" w14:textId="128E6BCF" w:rsidR="00D959D6" w:rsidRDefault="00162571">
          <w:pPr>
            <w:pStyle w:val="TOC2"/>
            <w:tabs>
              <w:tab w:val="left" w:pos="880"/>
              <w:tab w:val="right" w:leader="dot" w:pos="9926"/>
            </w:tabs>
            <w:rPr>
              <w:noProof/>
              <w:color w:val="auto"/>
              <w:sz w:val="22"/>
              <w:szCs w:val="28"/>
              <w:lang w:bidi="th-TH"/>
            </w:rPr>
          </w:pPr>
          <w:hyperlink w:anchor="_Toc41207540" w:history="1">
            <w:r w:rsidR="00D959D6" w:rsidRPr="00F55C1B">
              <w:rPr>
                <w:rStyle w:val="Hyperlink"/>
                <w:noProof/>
              </w:rPr>
              <w:t>1.1</w:t>
            </w:r>
            <w:r w:rsidR="00D959D6">
              <w:rPr>
                <w:noProof/>
                <w:color w:val="auto"/>
                <w:sz w:val="22"/>
                <w:szCs w:val="28"/>
                <w:lang w:bidi="th-TH"/>
              </w:rPr>
              <w:tab/>
            </w:r>
            <w:r w:rsidR="00D959D6" w:rsidRPr="00F55C1B">
              <w:rPr>
                <w:rStyle w:val="Hyperlink"/>
                <w:noProof/>
              </w:rPr>
              <w:t>Geography</w:t>
            </w:r>
            <w:r w:rsidR="00D959D6">
              <w:rPr>
                <w:noProof/>
                <w:webHidden/>
              </w:rPr>
              <w:tab/>
            </w:r>
            <w:r w:rsidR="00D959D6">
              <w:rPr>
                <w:noProof/>
                <w:webHidden/>
              </w:rPr>
              <w:fldChar w:fldCharType="begin"/>
            </w:r>
            <w:r w:rsidR="00D959D6">
              <w:rPr>
                <w:noProof/>
                <w:webHidden/>
              </w:rPr>
              <w:instrText xml:space="preserve"> PAGEREF _Toc41207540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07FACAC2" w14:textId="041C0030" w:rsidR="00D959D6" w:rsidRDefault="00162571">
          <w:pPr>
            <w:pStyle w:val="TOC2"/>
            <w:tabs>
              <w:tab w:val="left" w:pos="880"/>
              <w:tab w:val="right" w:leader="dot" w:pos="9926"/>
            </w:tabs>
            <w:rPr>
              <w:noProof/>
              <w:color w:val="auto"/>
              <w:sz w:val="22"/>
              <w:szCs w:val="28"/>
              <w:lang w:bidi="th-TH"/>
            </w:rPr>
          </w:pPr>
          <w:hyperlink w:anchor="_Toc41207541" w:history="1">
            <w:r w:rsidR="00D959D6" w:rsidRPr="00F55C1B">
              <w:rPr>
                <w:rStyle w:val="Hyperlink"/>
                <w:noProof/>
              </w:rPr>
              <w:t>1.2</w:t>
            </w:r>
            <w:r w:rsidR="00D959D6">
              <w:rPr>
                <w:noProof/>
                <w:color w:val="auto"/>
                <w:sz w:val="22"/>
                <w:szCs w:val="28"/>
                <w:lang w:bidi="th-TH"/>
              </w:rPr>
              <w:tab/>
            </w:r>
            <w:r w:rsidR="00D959D6" w:rsidRPr="00F55C1B">
              <w:rPr>
                <w:rStyle w:val="Hyperlink"/>
                <w:noProof/>
              </w:rPr>
              <w:t>Pollution Monitoring Stations</w:t>
            </w:r>
            <w:r w:rsidR="00D959D6">
              <w:rPr>
                <w:noProof/>
                <w:webHidden/>
              </w:rPr>
              <w:tab/>
            </w:r>
            <w:r w:rsidR="00D959D6">
              <w:rPr>
                <w:noProof/>
                <w:webHidden/>
              </w:rPr>
              <w:fldChar w:fldCharType="begin"/>
            </w:r>
            <w:r w:rsidR="00D959D6">
              <w:rPr>
                <w:noProof/>
                <w:webHidden/>
              </w:rPr>
              <w:instrText xml:space="preserve"> PAGEREF _Toc41207541 \h </w:instrText>
            </w:r>
            <w:r w:rsidR="00D959D6">
              <w:rPr>
                <w:noProof/>
                <w:webHidden/>
              </w:rPr>
            </w:r>
            <w:r w:rsidR="00D959D6">
              <w:rPr>
                <w:noProof/>
                <w:webHidden/>
              </w:rPr>
              <w:fldChar w:fldCharType="separate"/>
            </w:r>
            <w:r w:rsidR="00D959D6">
              <w:rPr>
                <w:noProof/>
                <w:webHidden/>
              </w:rPr>
              <w:t>7</w:t>
            </w:r>
            <w:r w:rsidR="00D959D6">
              <w:rPr>
                <w:noProof/>
                <w:webHidden/>
              </w:rPr>
              <w:fldChar w:fldCharType="end"/>
            </w:r>
          </w:hyperlink>
        </w:p>
        <w:p w14:paraId="3B412EFF" w14:textId="7431B4B7" w:rsidR="00D959D6" w:rsidRDefault="00162571">
          <w:pPr>
            <w:pStyle w:val="TOC1"/>
            <w:tabs>
              <w:tab w:val="left" w:pos="440"/>
              <w:tab w:val="right" w:leader="dot" w:pos="9926"/>
            </w:tabs>
            <w:rPr>
              <w:noProof/>
              <w:color w:val="auto"/>
              <w:sz w:val="22"/>
              <w:szCs w:val="28"/>
              <w:lang w:bidi="th-TH"/>
            </w:rPr>
          </w:pPr>
          <w:hyperlink w:anchor="_Toc41207542" w:history="1">
            <w:r w:rsidR="00D959D6" w:rsidRPr="00F55C1B">
              <w:rPr>
                <w:rStyle w:val="Hyperlink"/>
                <w:noProof/>
              </w:rPr>
              <w:t>2</w:t>
            </w:r>
            <w:r w:rsidR="00D959D6">
              <w:rPr>
                <w:noProof/>
                <w:color w:val="auto"/>
                <w:sz w:val="22"/>
                <w:szCs w:val="28"/>
                <w:lang w:bidi="th-TH"/>
              </w:rPr>
              <w:tab/>
            </w:r>
            <w:r w:rsidR="00D959D6" w:rsidRPr="00F55C1B">
              <w:rPr>
                <w:rStyle w:val="Hyperlink"/>
                <w:noProof/>
              </w:rPr>
              <w:t>Air Pollutions Data</w:t>
            </w:r>
            <w:r w:rsidR="00D959D6">
              <w:rPr>
                <w:noProof/>
                <w:webHidden/>
              </w:rPr>
              <w:tab/>
            </w:r>
            <w:r w:rsidR="00D959D6">
              <w:rPr>
                <w:noProof/>
                <w:webHidden/>
              </w:rPr>
              <w:fldChar w:fldCharType="begin"/>
            </w:r>
            <w:r w:rsidR="00D959D6">
              <w:rPr>
                <w:noProof/>
                <w:webHidden/>
              </w:rPr>
              <w:instrText xml:space="preserve"> PAGEREF _Toc41207542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4EB4C128" w14:textId="030A98F0" w:rsidR="00D959D6" w:rsidRDefault="00162571">
          <w:pPr>
            <w:pStyle w:val="TOC2"/>
            <w:tabs>
              <w:tab w:val="left" w:pos="880"/>
              <w:tab w:val="right" w:leader="dot" w:pos="9926"/>
            </w:tabs>
            <w:rPr>
              <w:noProof/>
              <w:color w:val="auto"/>
              <w:sz w:val="22"/>
              <w:szCs w:val="28"/>
              <w:lang w:bidi="th-TH"/>
            </w:rPr>
          </w:pPr>
          <w:hyperlink w:anchor="_Toc41207543" w:history="1">
            <w:r w:rsidR="00D959D6" w:rsidRPr="00F55C1B">
              <w:rPr>
                <w:rStyle w:val="Hyperlink"/>
                <w:noProof/>
              </w:rPr>
              <w:t>2.1</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_Toc41207543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0762F12E" w14:textId="37AE338F" w:rsidR="00D959D6" w:rsidRDefault="00162571">
          <w:pPr>
            <w:pStyle w:val="TOC1"/>
            <w:tabs>
              <w:tab w:val="right" w:leader="dot" w:pos="9926"/>
            </w:tabs>
            <w:rPr>
              <w:noProof/>
              <w:color w:val="auto"/>
              <w:sz w:val="22"/>
              <w:szCs w:val="28"/>
              <w:lang w:bidi="th-TH"/>
            </w:rPr>
          </w:pPr>
          <w:hyperlink w:anchor="_Toc41207544" w:history="1">
            <w:r w:rsidR="00D959D6">
              <w:rPr>
                <w:noProof/>
                <w:webHidden/>
              </w:rPr>
              <w:tab/>
            </w:r>
            <w:r w:rsidR="00D959D6">
              <w:rPr>
                <w:noProof/>
                <w:webHidden/>
              </w:rPr>
              <w:fldChar w:fldCharType="begin"/>
            </w:r>
            <w:r w:rsidR="00D959D6">
              <w:rPr>
                <w:noProof/>
                <w:webHidden/>
              </w:rPr>
              <w:instrText xml:space="preserve"> PAGEREF _Toc41207544 \h </w:instrText>
            </w:r>
            <w:r w:rsidR="00D959D6">
              <w:rPr>
                <w:noProof/>
                <w:webHidden/>
              </w:rPr>
            </w:r>
            <w:r w:rsidR="00D959D6">
              <w:rPr>
                <w:noProof/>
                <w:webHidden/>
              </w:rPr>
              <w:fldChar w:fldCharType="separate"/>
            </w:r>
            <w:r w:rsidR="00D959D6">
              <w:rPr>
                <w:noProof/>
                <w:webHidden/>
              </w:rPr>
              <w:t>9</w:t>
            </w:r>
            <w:r w:rsidR="00D959D6">
              <w:rPr>
                <w:noProof/>
                <w:webHidden/>
              </w:rPr>
              <w:fldChar w:fldCharType="end"/>
            </w:r>
          </w:hyperlink>
        </w:p>
        <w:p w14:paraId="79CB166C" w14:textId="30FCC2CD" w:rsidR="00D959D6" w:rsidRDefault="00162571">
          <w:pPr>
            <w:pStyle w:val="TOC1"/>
            <w:tabs>
              <w:tab w:val="right" w:leader="dot" w:pos="9926"/>
            </w:tabs>
            <w:rPr>
              <w:noProof/>
              <w:color w:val="auto"/>
              <w:sz w:val="22"/>
              <w:szCs w:val="28"/>
              <w:lang w:bidi="th-TH"/>
            </w:rPr>
          </w:pPr>
          <w:hyperlink w:anchor="_Toc41207545" w:history="1">
            <w:r w:rsidR="00D959D6">
              <w:rPr>
                <w:noProof/>
                <w:webHidden/>
              </w:rPr>
              <w:tab/>
            </w:r>
            <w:r w:rsidR="00D959D6">
              <w:rPr>
                <w:noProof/>
                <w:webHidden/>
              </w:rPr>
              <w:fldChar w:fldCharType="begin"/>
            </w:r>
            <w:r w:rsidR="00D959D6">
              <w:rPr>
                <w:noProof/>
                <w:webHidden/>
              </w:rPr>
              <w:instrText xml:space="preserve"> PAGEREF _Toc41207545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7F282D95" w14:textId="5C4423C1" w:rsidR="00D959D6" w:rsidRDefault="00162571">
          <w:pPr>
            <w:pStyle w:val="TOC2"/>
            <w:tabs>
              <w:tab w:val="left" w:pos="880"/>
              <w:tab w:val="right" w:leader="dot" w:pos="9926"/>
            </w:tabs>
            <w:rPr>
              <w:noProof/>
              <w:color w:val="auto"/>
              <w:sz w:val="22"/>
              <w:szCs w:val="28"/>
              <w:lang w:bidi="th-TH"/>
            </w:rPr>
          </w:pPr>
          <w:hyperlink w:anchor="_Toc41207546" w:history="1">
            <w:r w:rsidR="00D959D6" w:rsidRPr="00F55C1B">
              <w:rPr>
                <w:rStyle w:val="Hyperlink"/>
                <w:noProof/>
              </w:rPr>
              <w:t>2.2</w:t>
            </w:r>
            <w:r w:rsidR="00D959D6">
              <w:rPr>
                <w:noProof/>
                <w:color w:val="auto"/>
                <w:sz w:val="22"/>
                <w:szCs w:val="28"/>
                <w:lang w:bidi="th-TH"/>
              </w:rPr>
              <w:tab/>
            </w:r>
            <w:r w:rsidR="00D959D6" w:rsidRPr="00F55C1B">
              <w:rPr>
                <w:rStyle w:val="Hyperlink"/>
                <w:noProof/>
              </w:rPr>
              <w:t>Winter Season</w:t>
            </w:r>
            <w:r w:rsidR="00D959D6">
              <w:rPr>
                <w:noProof/>
                <w:webHidden/>
              </w:rPr>
              <w:tab/>
            </w:r>
            <w:r w:rsidR="00D959D6">
              <w:rPr>
                <w:noProof/>
                <w:webHidden/>
              </w:rPr>
              <w:fldChar w:fldCharType="begin"/>
            </w:r>
            <w:r w:rsidR="00D959D6">
              <w:rPr>
                <w:noProof/>
                <w:webHidden/>
              </w:rPr>
              <w:instrText xml:space="preserve"> PAGEREF _Toc41207546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4369B32D" w14:textId="7CA219AD" w:rsidR="00D959D6" w:rsidRDefault="00162571">
          <w:pPr>
            <w:pStyle w:val="TOC2"/>
            <w:tabs>
              <w:tab w:val="left" w:pos="880"/>
              <w:tab w:val="right" w:leader="dot" w:pos="9926"/>
            </w:tabs>
            <w:rPr>
              <w:noProof/>
              <w:color w:val="auto"/>
              <w:sz w:val="22"/>
              <w:szCs w:val="28"/>
              <w:lang w:bidi="th-TH"/>
            </w:rPr>
          </w:pPr>
          <w:hyperlink w:anchor="_Toc41207547" w:history="1">
            <w:r w:rsidR="00D959D6" w:rsidRPr="00F55C1B">
              <w:rPr>
                <w:rStyle w:val="Hyperlink"/>
                <w:noProof/>
              </w:rPr>
              <w:t>2.3</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_Toc41207547 \h </w:instrText>
            </w:r>
            <w:r w:rsidR="00D959D6">
              <w:rPr>
                <w:noProof/>
                <w:webHidden/>
              </w:rPr>
            </w:r>
            <w:r w:rsidR="00D959D6">
              <w:rPr>
                <w:noProof/>
                <w:webHidden/>
              </w:rPr>
              <w:fldChar w:fldCharType="separate"/>
            </w:r>
            <w:r w:rsidR="00D959D6">
              <w:rPr>
                <w:noProof/>
                <w:webHidden/>
              </w:rPr>
              <w:t>11</w:t>
            </w:r>
            <w:r w:rsidR="00D959D6">
              <w:rPr>
                <w:noProof/>
                <w:webHidden/>
              </w:rPr>
              <w:fldChar w:fldCharType="end"/>
            </w:r>
          </w:hyperlink>
        </w:p>
        <w:p w14:paraId="490B9D8A" w14:textId="2CEF93B3" w:rsidR="00D959D6" w:rsidRDefault="00162571">
          <w:pPr>
            <w:pStyle w:val="TOC2"/>
            <w:tabs>
              <w:tab w:val="left" w:pos="880"/>
              <w:tab w:val="right" w:leader="dot" w:pos="9926"/>
            </w:tabs>
            <w:rPr>
              <w:noProof/>
              <w:color w:val="auto"/>
              <w:sz w:val="22"/>
              <w:szCs w:val="28"/>
              <w:lang w:bidi="th-TH"/>
            </w:rPr>
          </w:pPr>
          <w:hyperlink w:anchor="_Toc41207548" w:history="1">
            <w:r w:rsidR="00D959D6" w:rsidRPr="00F55C1B">
              <w:rPr>
                <w:rStyle w:val="Hyperlink"/>
                <w:noProof/>
              </w:rPr>
              <w:t>2.4</w:t>
            </w:r>
            <w:r w:rsidR="00D959D6">
              <w:rPr>
                <w:noProof/>
                <w:color w:val="auto"/>
                <w:sz w:val="22"/>
                <w:szCs w:val="28"/>
                <w:lang w:bidi="th-TH"/>
              </w:rPr>
              <w:tab/>
            </w:r>
            <w:r w:rsidR="00D959D6" w:rsidRPr="00F55C1B">
              <w:rPr>
                <w:rStyle w:val="Hyperlink"/>
                <w:noProof/>
              </w:rPr>
              <w:t>Correlation Between Pollutants</w:t>
            </w:r>
            <w:r w:rsidR="00D959D6">
              <w:rPr>
                <w:noProof/>
                <w:webHidden/>
              </w:rPr>
              <w:tab/>
            </w:r>
            <w:r w:rsidR="00D959D6">
              <w:rPr>
                <w:noProof/>
                <w:webHidden/>
              </w:rPr>
              <w:fldChar w:fldCharType="begin"/>
            </w:r>
            <w:r w:rsidR="00D959D6">
              <w:rPr>
                <w:noProof/>
                <w:webHidden/>
              </w:rPr>
              <w:instrText xml:space="preserve"> PAGEREF _Toc41207548 \h </w:instrText>
            </w:r>
            <w:r w:rsidR="00D959D6">
              <w:rPr>
                <w:noProof/>
                <w:webHidden/>
              </w:rPr>
            </w:r>
            <w:r w:rsidR="00D959D6">
              <w:rPr>
                <w:noProof/>
                <w:webHidden/>
              </w:rPr>
              <w:fldChar w:fldCharType="separate"/>
            </w:r>
            <w:r w:rsidR="00D959D6">
              <w:rPr>
                <w:noProof/>
                <w:webHidden/>
              </w:rPr>
              <w:t>12</w:t>
            </w:r>
            <w:r w:rsidR="00D959D6">
              <w:rPr>
                <w:noProof/>
                <w:webHidden/>
              </w:rPr>
              <w:fldChar w:fldCharType="end"/>
            </w:r>
          </w:hyperlink>
        </w:p>
        <w:p w14:paraId="5DA788F4" w14:textId="10540DB1" w:rsidR="00D959D6" w:rsidRDefault="00162571">
          <w:pPr>
            <w:pStyle w:val="TOC1"/>
            <w:tabs>
              <w:tab w:val="left" w:pos="440"/>
              <w:tab w:val="right" w:leader="dot" w:pos="9926"/>
            </w:tabs>
            <w:rPr>
              <w:noProof/>
              <w:color w:val="auto"/>
              <w:sz w:val="22"/>
              <w:szCs w:val="28"/>
              <w:lang w:bidi="th-TH"/>
            </w:rPr>
          </w:pPr>
          <w:hyperlink w:anchor="_Toc41207549" w:history="1">
            <w:r w:rsidR="00D959D6" w:rsidRPr="00F55C1B">
              <w:rPr>
                <w:rStyle w:val="Hyperlink"/>
                <w:noProof/>
              </w:rPr>
              <w:t>3</w:t>
            </w:r>
            <w:r w:rsidR="00D959D6">
              <w:rPr>
                <w:noProof/>
                <w:color w:val="auto"/>
                <w:sz w:val="22"/>
                <w:szCs w:val="28"/>
                <w:lang w:bidi="th-TH"/>
              </w:rPr>
              <w:tab/>
            </w:r>
            <w:r w:rsidR="00D959D6" w:rsidRPr="00F55C1B">
              <w:rPr>
                <w:rStyle w:val="Hyperlink"/>
                <w:noProof/>
              </w:rPr>
              <w:t>Effect of Weather Pattern</w:t>
            </w:r>
            <w:r w:rsidR="00D959D6">
              <w:rPr>
                <w:noProof/>
                <w:webHidden/>
              </w:rPr>
              <w:tab/>
            </w:r>
            <w:r w:rsidR="00D959D6">
              <w:rPr>
                <w:noProof/>
                <w:webHidden/>
              </w:rPr>
              <w:fldChar w:fldCharType="begin"/>
            </w:r>
            <w:r w:rsidR="00D959D6">
              <w:rPr>
                <w:noProof/>
                <w:webHidden/>
              </w:rPr>
              <w:instrText xml:space="preserve"> PAGEREF _Toc41207549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7F3DDFF7" w14:textId="1798E1AF" w:rsidR="00D959D6" w:rsidRDefault="00162571">
          <w:pPr>
            <w:pStyle w:val="TOC2"/>
            <w:tabs>
              <w:tab w:val="left" w:pos="880"/>
              <w:tab w:val="right" w:leader="dot" w:pos="9926"/>
            </w:tabs>
            <w:rPr>
              <w:noProof/>
              <w:color w:val="auto"/>
              <w:sz w:val="22"/>
              <w:szCs w:val="28"/>
              <w:lang w:bidi="th-TH"/>
            </w:rPr>
          </w:pPr>
          <w:hyperlink w:anchor="_Toc41207550" w:history="1">
            <w:r w:rsidR="00D959D6" w:rsidRPr="00F55C1B">
              <w:rPr>
                <w:rStyle w:val="Hyperlink"/>
                <w:noProof/>
              </w:rPr>
              <w:t>3.1</w:t>
            </w:r>
            <w:r w:rsidR="00D959D6">
              <w:rPr>
                <w:noProof/>
                <w:color w:val="auto"/>
                <w:sz w:val="22"/>
                <w:szCs w:val="28"/>
                <w:lang w:bidi="th-TH"/>
              </w:rPr>
              <w:tab/>
            </w:r>
            <w:r w:rsidR="00D959D6" w:rsidRPr="00F55C1B">
              <w:rPr>
                <w:rStyle w:val="Hyperlink"/>
                <w:noProof/>
              </w:rPr>
              <w:t>Effect of Temperature</w:t>
            </w:r>
            <w:r w:rsidR="00D959D6">
              <w:rPr>
                <w:noProof/>
                <w:webHidden/>
              </w:rPr>
              <w:tab/>
            </w:r>
            <w:r w:rsidR="00D959D6">
              <w:rPr>
                <w:noProof/>
                <w:webHidden/>
              </w:rPr>
              <w:fldChar w:fldCharType="begin"/>
            </w:r>
            <w:r w:rsidR="00D959D6">
              <w:rPr>
                <w:noProof/>
                <w:webHidden/>
              </w:rPr>
              <w:instrText xml:space="preserve"> PAGEREF _Toc41207550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03C5F315" w14:textId="41E0EDE0" w:rsidR="00D959D6" w:rsidRDefault="00162571">
          <w:pPr>
            <w:pStyle w:val="TOC2"/>
            <w:tabs>
              <w:tab w:val="left" w:pos="880"/>
              <w:tab w:val="right" w:leader="dot" w:pos="9926"/>
            </w:tabs>
            <w:rPr>
              <w:noProof/>
              <w:color w:val="auto"/>
              <w:sz w:val="22"/>
              <w:szCs w:val="28"/>
              <w:lang w:bidi="th-TH"/>
            </w:rPr>
          </w:pPr>
          <w:hyperlink w:anchor="_Toc41207551" w:history="1">
            <w:r w:rsidR="00D959D6" w:rsidRPr="00F55C1B">
              <w:rPr>
                <w:rStyle w:val="Hyperlink"/>
                <w:noProof/>
              </w:rPr>
              <w:t>3.2</w:t>
            </w:r>
            <w:r w:rsidR="00D959D6">
              <w:rPr>
                <w:noProof/>
                <w:color w:val="auto"/>
                <w:sz w:val="22"/>
                <w:szCs w:val="28"/>
                <w:lang w:bidi="th-TH"/>
              </w:rPr>
              <w:tab/>
            </w:r>
            <w:r w:rsidR="00D959D6" w:rsidRPr="00F55C1B">
              <w:rPr>
                <w:rStyle w:val="Hyperlink"/>
                <w:noProof/>
              </w:rPr>
              <w:t>Effect of Wind Direction</w:t>
            </w:r>
            <w:r w:rsidR="00D959D6">
              <w:rPr>
                <w:noProof/>
                <w:webHidden/>
              </w:rPr>
              <w:tab/>
            </w:r>
            <w:r w:rsidR="00D959D6">
              <w:rPr>
                <w:noProof/>
                <w:webHidden/>
              </w:rPr>
              <w:fldChar w:fldCharType="begin"/>
            </w:r>
            <w:r w:rsidR="00D959D6">
              <w:rPr>
                <w:noProof/>
                <w:webHidden/>
              </w:rPr>
              <w:instrText xml:space="preserve"> PAGEREF _Toc41207551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5C0B12EA" w14:textId="59F7EBF5" w:rsidR="00D959D6" w:rsidRDefault="00162571">
          <w:pPr>
            <w:pStyle w:val="TOC1"/>
            <w:tabs>
              <w:tab w:val="left" w:pos="440"/>
              <w:tab w:val="right" w:leader="dot" w:pos="9926"/>
            </w:tabs>
            <w:rPr>
              <w:noProof/>
              <w:color w:val="auto"/>
              <w:sz w:val="22"/>
              <w:szCs w:val="28"/>
              <w:lang w:bidi="th-TH"/>
            </w:rPr>
          </w:pPr>
          <w:hyperlink w:anchor="_Toc41207552" w:history="1">
            <w:r w:rsidR="00D959D6" w:rsidRPr="00F55C1B">
              <w:rPr>
                <w:rStyle w:val="Hyperlink"/>
                <w:noProof/>
              </w:rPr>
              <w:t>4</w:t>
            </w:r>
            <w:r w:rsidR="00D959D6">
              <w:rPr>
                <w:noProof/>
                <w:color w:val="auto"/>
                <w:sz w:val="22"/>
                <w:szCs w:val="28"/>
                <w:lang w:bidi="th-TH"/>
              </w:rPr>
              <w:tab/>
            </w:r>
            <w:r w:rsidR="00D959D6" w:rsidRPr="00F55C1B">
              <w:rPr>
                <w:rStyle w:val="Hyperlink"/>
                <w:noProof/>
              </w:rPr>
              <w:t>Agricultural Burning</w:t>
            </w:r>
            <w:r w:rsidR="00D959D6">
              <w:rPr>
                <w:noProof/>
                <w:webHidden/>
              </w:rPr>
              <w:tab/>
            </w:r>
            <w:r w:rsidR="00D959D6">
              <w:rPr>
                <w:noProof/>
                <w:webHidden/>
              </w:rPr>
              <w:fldChar w:fldCharType="begin"/>
            </w:r>
            <w:r w:rsidR="00D959D6">
              <w:rPr>
                <w:noProof/>
                <w:webHidden/>
              </w:rPr>
              <w:instrText xml:space="preserve"> PAGEREF _Toc41207552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2FE1943E" w14:textId="6BCA01BF" w:rsidR="00D959D6" w:rsidRDefault="00162571">
          <w:pPr>
            <w:pStyle w:val="TOC1"/>
            <w:tabs>
              <w:tab w:val="right" w:leader="dot" w:pos="9926"/>
            </w:tabs>
            <w:rPr>
              <w:noProof/>
              <w:color w:val="auto"/>
              <w:sz w:val="22"/>
              <w:szCs w:val="28"/>
              <w:lang w:bidi="th-TH"/>
            </w:rPr>
          </w:pPr>
          <w:hyperlink w:anchor="_Toc41207553" w:history="1">
            <w:r w:rsidR="00D959D6">
              <w:rPr>
                <w:noProof/>
                <w:webHidden/>
              </w:rPr>
              <w:tab/>
            </w:r>
            <w:r w:rsidR="00D959D6">
              <w:rPr>
                <w:noProof/>
                <w:webHidden/>
              </w:rPr>
              <w:fldChar w:fldCharType="begin"/>
            </w:r>
            <w:r w:rsidR="00D959D6">
              <w:rPr>
                <w:noProof/>
                <w:webHidden/>
              </w:rPr>
              <w:instrText xml:space="preserve"> PAGEREF _Toc41207553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7C00E450" w14:textId="3FB1DCF8" w:rsidR="00D959D6" w:rsidRDefault="00162571">
          <w:pPr>
            <w:pStyle w:val="TOC1"/>
            <w:tabs>
              <w:tab w:val="right" w:leader="dot" w:pos="9926"/>
            </w:tabs>
            <w:rPr>
              <w:noProof/>
              <w:color w:val="auto"/>
              <w:sz w:val="22"/>
              <w:szCs w:val="28"/>
              <w:lang w:bidi="th-TH"/>
            </w:rPr>
          </w:pPr>
          <w:hyperlink w:anchor="_Toc41207554" w:history="1">
            <w:r w:rsidR="00D959D6">
              <w:rPr>
                <w:noProof/>
                <w:webHidden/>
              </w:rPr>
              <w:tab/>
            </w:r>
            <w:r w:rsidR="00D959D6">
              <w:rPr>
                <w:noProof/>
                <w:webHidden/>
              </w:rPr>
              <w:fldChar w:fldCharType="begin"/>
            </w:r>
            <w:r w:rsidR="00D959D6">
              <w:rPr>
                <w:noProof/>
                <w:webHidden/>
              </w:rPr>
              <w:instrText xml:space="preserve"> PAGEREF _Toc41207554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43D071" w14:textId="7F755CEE" w:rsidR="00D959D6" w:rsidRDefault="00162571">
          <w:pPr>
            <w:pStyle w:val="TOC1"/>
            <w:tabs>
              <w:tab w:val="left" w:pos="440"/>
              <w:tab w:val="right" w:leader="dot" w:pos="9926"/>
            </w:tabs>
            <w:rPr>
              <w:noProof/>
              <w:color w:val="auto"/>
              <w:sz w:val="22"/>
              <w:szCs w:val="28"/>
              <w:lang w:bidi="th-TH"/>
            </w:rPr>
          </w:pPr>
          <w:hyperlink w:anchor="_Toc41207555" w:history="1">
            <w:r w:rsidR="00D959D6" w:rsidRPr="00F55C1B">
              <w:rPr>
                <w:rStyle w:val="Hyperlink"/>
                <w:noProof/>
              </w:rPr>
              <w:t>5</w:t>
            </w:r>
            <w:r w:rsidR="00D959D6">
              <w:rPr>
                <w:noProof/>
                <w:color w:val="auto"/>
                <w:sz w:val="22"/>
                <w:szCs w:val="28"/>
                <w:lang w:bidi="th-TH"/>
              </w:rPr>
              <w:tab/>
            </w:r>
            <w:r w:rsidR="00D959D6" w:rsidRPr="00F55C1B">
              <w:rPr>
                <w:rStyle w:val="Hyperlink"/>
                <w:noProof/>
              </w:rPr>
              <w:t>Technical Details</w:t>
            </w:r>
            <w:r w:rsidR="00D959D6">
              <w:rPr>
                <w:noProof/>
                <w:webHidden/>
              </w:rPr>
              <w:tab/>
            </w:r>
            <w:r w:rsidR="00D959D6">
              <w:rPr>
                <w:noProof/>
                <w:webHidden/>
              </w:rPr>
              <w:fldChar w:fldCharType="begin"/>
            </w:r>
            <w:r w:rsidR="00D959D6">
              <w:rPr>
                <w:noProof/>
                <w:webHidden/>
              </w:rPr>
              <w:instrText xml:space="preserve"> PAGEREF _Toc41207555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A050CC" w14:textId="56FFE33D" w:rsidR="00D959D6" w:rsidRDefault="00162571">
          <w:pPr>
            <w:pStyle w:val="TOC2"/>
            <w:tabs>
              <w:tab w:val="left" w:pos="880"/>
              <w:tab w:val="right" w:leader="dot" w:pos="9926"/>
            </w:tabs>
            <w:rPr>
              <w:noProof/>
              <w:color w:val="auto"/>
              <w:sz w:val="22"/>
              <w:szCs w:val="28"/>
              <w:lang w:bidi="th-TH"/>
            </w:rPr>
          </w:pPr>
          <w:hyperlink w:anchor="_Toc41207556" w:history="1">
            <w:r w:rsidR="00D959D6" w:rsidRPr="00F55C1B">
              <w:rPr>
                <w:rStyle w:val="Hyperlink"/>
                <w:noProof/>
              </w:rPr>
              <w:t>5.1</w:t>
            </w:r>
            <w:r w:rsidR="00D959D6">
              <w:rPr>
                <w:noProof/>
                <w:color w:val="auto"/>
                <w:sz w:val="22"/>
                <w:szCs w:val="28"/>
                <w:lang w:bidi="th-TH"/>
              </w:rPr>
              <w:tab/>
            </w:r>
            <w:r w:rsidR="00D959D6" w:rsidRPr="00F55C1B">
              <w:rPr>
                <w:rStyle w:val="Hyperlink"/>
                <w:noProof/>
              </w:rPr>
              <w:t>Definitions of AQI</w:t>
            </w:r>
            <w:r w:rsidR="00D959D6">
              <w:rPr>
                <w:noProof/>
                <w:webHidden/>
              </w:rPr>
              <w:tab/>
            </w:r>
            <w:r w:rsidR="00D959D6">
              <w:rPr>
                <w:noProof/>
                <w:webHidden/>
              </w:rPr>
              <w:fldChar w:fldCharType="begin"/>
            </w:r>
            <w:r w:rsidR="00D959D6">
              <w:rPr>
                <w:noProof/>
                <w:webHidden/>
              </w:rPr>
              <w:instrText xml:space="preserve"> PAGEREF _Toc41207556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26488278" w14:textId="46ADB05D" w:rsidR="00D959D6" w:rsidRDefault="00162571">
          <w:pPr>
            <w:pStyle w:val="TOC2"/>
            <w:tabs>
              <w:tab w:val="left" w:pos="880"/>
              <w:tab w:val="right" w:leader="dot" w:pos="9926"/>
            </w:tabs>
            <w:rPr>
              <w:noProof/>
              <w:color w:val="auto"/>
              <w:sz w:val="22"/>
              <w:szCs w:val="28"/>
              <w:lang w:bidi="th-TH"/>
            </w:rPr>
          </w:pPr>
          <w:hyperlink w:anchor="_Toc41207557" w:history="1">
            <w:r w:rsidR="00D959D6" w:rsidRPr="00F55C1B">
              <w:rPr>
                <w:rStyle w:val="Hyperlink"/>
                <w:noProof/>
              </w:rPr>
              <w:t>5.2</w:t>
            </w:r>
            <w:r w:rsidR="00D959D6">
              <w:rPr>
                <w:noProof/>
                <w:color w:val="auto"/>
                <w:sz w:val="22"/>
                <w:szCs w:val="28"/>
                <w:lang w:bidi="th-TH"/>
              </w:rPr>
              <w:tab/>
            </w:r>
            <w:r w:rsidR="00D959D6" w:rsidRPr="00F55C1B">
              <w:rPr>
                <w:rStyle w:val="Hyperlink"/>
                <w:noProof/>
              </w:rPr>
              <w:t>Weather Data</w:t>
            </w:r>
            <w:r w:rsidR="00D959D6">
              <w:rPr>
                <w:noProof/>
                <w:webHidden/>
              </w:rPr>
              <w:tab/>
            </w:r>
            <w:r w:rsidR="00D959D6">
              <w:rPr>
                <w:noProof/>
                <w:webHidden/>
              </w:rPr>
              <w:fldChar w:fldCharType="begin"/>
            </w:r>
            <w:r w:rsidR="00D959D6">
              <w:rPr>
                <w:noProof/>
                <w:webHidden/>
              </w:rPr>
              <w:instrText xml:space="preserve"> PAGEREF _Toc41207557 \h </w:instrText>
            </w:r>
            <w:r w:rsidR="00D959D6">
              <w:rPr>
                <w:noProof/>
                <w:webHidden/>
              </w:rPr>
            </w:r>
            <w:r w:rsidR="00D959D6">
              <w:rPr>
                <w:noProof/>
                <w:webHidden/>
              </w:rPr>
              <w:fldChar w:fldCharType="separate"/>
            </w:r>
            <w:r w:rsidR="00D959D6">
              <w:rPr>
                <w:noProof/>
                <w:webHidden/>
              </w:rPr>
              <w:t>16</w:t>
            </w:r>
            <w:r w:rsidR="00D959D6">
              <w:rPr>
                <w:noProof/>
                <w:webHidden/>
              </w:rPr>
              <w:fldChar w:fldCharType="end"/>
            </w:r>
          </w:hyperlink>
        </w:p>
        <w:p w14:paraId="46C1FFB3" w14:textId="1E84B199" w:rsidR="00D959D6" w:rsidRDefault="00162571">
          <w:pPr>
            <w:pStyle w:val="TOC2"/>
            <w:tabs>
              <w:tab w:val="left" w:pos="880"/>
              <w:tab w:val="right" w:leader="dot" w:pos="9926"/>
            </w:tabs>
            <w:rPr>
              <w:noProof/>
              <w:color w:val="auto"/>
              <w:sz w:val="22"/>
              <w:szCs w:val="28"/>
              <w:lang w:bidi="th-TH"/>
            </w:rPr>
          </w:pPr>
          <w:hyperlink w:anchor="_Toc41207558" w:history="1">
            <w:r w:rsidR="00D959D6" w:rsidRPr="00F55C1B">
              <w:rPr>
                <w:rStyle w:val="Hyperlink"/>
                <w:noProof/>
              </w:rPr>
              <w:t>5.3</w:t>
            </w:r>
            <w:r w:rsidR="00D959D6">
              <w:rPr>
                <w:noProof/>
                <w:color w:val="auto"/>
                <w:sz w:val="22"/>
                <w:szCs w:val="28"/>
                <w:lang w:bidi="th-TH"/>
              </w:rPr>
              <w:tab/>
            </w:r>
            <w:r w:rsidR="00D959D6" w:rsidRPr="00F55C1B">
              <w:rPr>
                <w:rStyle w:val="Hyperlink"/>
                <w:noProof/>
              </w:rPr>
              <w:t>Hotspot Data</w:t>
            </w:r>
            <w:r w:rsidR="00D959D6">
              <w:rPr>
                <w:noProof/>
                <w:webHidden/>
              </w:rPr>
              <w:tab/>
            </w:r>
            <w:r w:rsidR="00D959D6">
              <w:rPr>
                <w:noProof/>
                <w:webHidden/>
              </w:rPr>
              <w:fldChar w:fldCharType="begin"/>
            </w:r>
            <w:r w:rsidR="00D959D6">
              <w:rPr>
                <w:noProof/>
                <w:webHidden/>
              </w:rPr>
              <w:instrText xml:space="preserve"> PAGEREF _Toc41207558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1B7B4228" w14:textId="5C03EFC1" w:rsidR="00D959D6" w:rsidRDefault="00162571">
          <w:pPr>
            <w:pStyle w:val="TOC2"/>
            <w:tabs>
              <w:tab w:val="left" w:pos="880"/>
              <w:tab w:val="right" w:leader="dot" w:pos="9926"/>
            </w:tabs>
            <w:rPr>
              <w:noProof/>
              <w:color w:val="auto"/>
              <w:sz w:val="22"/>
              <w:szCs w:val="28"/>
              <w:lang w:bidi="th-TH"/>
            </w:rPr>
          </w:pPr>
          <w:hyperlink w:anchor="_Toc41207559" w:history="1">
            <w:r w:rsidR="00D959D6" w:rsidRPr="00F55C1B">
              <w:rPr>
                <w:rStyle w:val="Hyperlink"/>
                <w:noProof/>
              </w:rPr>
              <w:t>5.4</w:t>
            </w:r>
            <w:r w:rsidR="00D959D6">
              <w:rPr>
                <w:noProof/>
                <w:color w:val="auto"/>
                <w:sz w:val="22"/>
                <w:szCs w:val="28"/>
                <w:lang w:bidi="th-TH"/>
              </w:rPr>
              <w:tab/>
            </w:r>
            <w:r w:rsidR="00D959D6" w:rsidRPr="00F55C1B">
              <w:rPr>
                <w:rStyle w:val="Hyperlink"/>
                <w:noProof/>
              </w:rPr>
              <w:t>Other Data</w:t>
            </w:r>
            <w:r w:rsidR="00D959D6">
              <w:rPr>
                <w:noProof/>
                <w:webHidden/>
              </w:rPr>
              <w:tab/>
            </w:r>
            <w:r w:rsidR="00D959D6">
              <w:rPr>
                <w:noProof/>
                <w:webHidden/>
              </w:rPr>
              <w:fldChar w:fldCharType="begin"/>
            </w:r>
            <w:r w:rsidR="00D959D6">
              <w:rPr>
                <w:noProof/>
                <w:webHidden/>
              </w:rPr>
              <w:instrText xml:space="preserve"> PAGEREF _Toc41207559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2CD987CB" w14:textId="62A5C0FC" w:rsidR="006335B0" w:rsidRDefault="006335B0">
          <w:r>
            <w:rPr>
              <w:bCs/>
              <w:noProof/>
            </w:rP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4" w:name="_Toc41207539"/>
      <w:r w:rsidR="00727F2D">
        <w:t>About Chiang Mai</w:t>
      </w:r>
      <w:bookmarkEnd w:id="4"/>
    </w:p>
    <w:p w14:paraId="658FA49D" w14:textId="31B244E3" w:rsidR="006335B0" w:rsidRDefault="006335B0" w:rsidP="006335B0">
      <w:pPr>
        <w:pStyle w:val="Heading2"/>
      </w:pPr>
      <w:r>
        <w:t xml:space="preserve"> </w:t>
      </w:r>
      <w:bookmarkStart w:id="5" w:name="_Toc41207540"/>
      <w:r>
        <w:t>Geography</w:t>
      </w:r>
      <w:bookmarkEnd w:id="5"/>
    </w:p>
    <w:p w14:paraId="69C53822" w14:textId="13941229" w:rsidR="006C5FE0" w:rsidRPr="00117BC3" w:rsidRDefault="00117BC3" w:rsidP="00117BC3">
      <w:pPr>
        <w:rPr>
          <w:lang w:bidi="th-TH"/>
        </w:rPr>
      </w:pPr>
      <w:r>
        <w:t>Chiang Mai</w:t>
      </w:r>
      <w:r w:rsidRPr="00AA7443">
        <w:rPr>
          <w:rFonts w:cstheme="minorHAnsi"/>
        </w:rPr>
        <w:t xml:space="preserve"> </w:t>
      </w:r>
      <w:r w:rsidR="00824E6D">
        <w:rPr>
          <w:rFonts w:eastAsia="Malgun Gothic" w:cstheme="minorHAnsi"/>
          <w:lang w:eastAsia="ko-KR"/>
        </w:rPr>
        <w:t xml:space="preserve">is </w:t>
      </w:r>
      <w:r>
        <w:t>one of the biggest cit</w:t>
      </w:r>
      <w:r w:rsidR="00D840BB">
        <w:t>ies</w:t>
      </w:r>
      <w:r>
        <w:t xml:space="preserve"> in the northern part of Thailand. </w:t>
      </w:r>
      <w:r w:rsidR="00824E6D">
        <w:t xml:space="preserve">It </w:t>
      </w:r>
      <w:r>
        <w:t xml:space="preserve">also shares </w:t>
      </w:r>
      <w:r w:rsidR="00D840BB">
        <w:t xml:space="preserve">a </w:t>
      </w:r>
      <w:r>
        <w:t xml:space="preserve">border with </w:t>
      </w:r>
      <w:r w:rsidRPr="00117BC3">
        <w:t>Myanmar</w:t>
      </w:r>
      <w:r>
        <w:t xml:space="preserve"> in the northwestern direction</w:t>
      </w:r>
      <w:r>
        <w:rPr>
          <w:lang w:bidi="th-TH"/>
        </w:rPr>
        <w:t>.</w:t>
      </w:r>
      <w:r w:rsidR="00E07707">
        <w:rPr>
          <w:lang w:bidi="th-TH"/>
        </w:rPr>
        <w:t xml:space="preserve"> Laos is </w:t>
      </w:r>
      <w:r w:rsidR="00824E6D">
        <w:rPr>
          <w:lang w:bidi="th-TH"/>
        </w:rPr>
        <w:t xml:space="preserve">on the northeast side </w:t>
      </w:r>
      <w:r w:rsidR="00E07707">
        <w:rPr>
          <w:lang w:bidi="th-TH"/>
        </w:rPr>
        <w:t xml:space="preserve">. China is in the north with </w:t>
      </w:r>
      <w:proofErr w:type="spellStart"/>
      <w:r w:rsidR="00E07707">
        <w:rPr>
          <w:lang w:bidi="th-TH"/>
        </w:rPr>
        <w:t>Yunan</w:t>
      </w:r>
      <w:proofErr w:type="spellEnd"/>
      <w:r w:rsidR="00E07707">
        <w:rPr>
          <w:lang w:bidi="th-TH"/>
        </w:rPr>
        <w:t xml:space="preserve"> as the nearest big city. These neighbor</w:t>
      </w:r>
      <w:r w:rsidR="00824E6D">
        <w:rPr>
          <w:lang w:bidi="th-TH"/>
        </w:rPr>
        <w:t>ing</w:t>
      </w:r>
      <w:r w:rsidR="00E07707">
        <w:rPr>
          <w:lang w:bidi="th-TH"/>
        </w:rPr>
        <w:t xml:space="preserve"> countries still practice agricultural burning, which </w:t>
      </w:r>
      <w:r w:rsidR="00824E6D">
        <w:rPr>
          <w:lang w:bidi="th-TH"/>
        </w:rPr>
        <w:t xml:space="preserve">is suspected as </w:t>
      </w:r>
      <w:r w:rsidR="00E07707">
        <w:rPr>
          <w:lang w:bidi="th-TH"/>
        </w:rPr>
        <w:t>a contribut</w:t>
      </w:r>
      <w:r w:rsidR="00D840BB">
        <w:rPr>
          <w:lang w:bidi="th-TH"/>
        </w:rPr>
        <w:t>ing</w:t>
      </w:r>
      <w:r w:rsidR="00E07707">
        <w:rPr>
          <w:lang w:bidi="th-TH"/>
        </w:rPr>
        <w:t xml:space="preserve"> factor </w:t>
      </w:r>
      <w:r w:rsidR="00824E6D">
        <w:rPr>
          <w:lang w:bidi="th-TH"/>
        </w:rPr>
        <w:t xml:space="preserve">to </w:t>
      </w:r>
      <w:r w:rsidR="00E07707">
        <w:rPr>
          <w:lang w:bidi="th-TH"/>
        </w:rPr>
        <w:t xml:space="preserve">air pollution.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09A43679" w:rsidR="00273B1F" w:rsidRDefault="004D3156" w:rsidP="004D3156">
      <w:pPr>
        <w:pStyle w:val="Caption"/>
      </w:pPr>
      <w:bookmarkStart w:id="6" w:name="_Ref40605335"/>
      <w:r>
        <w:t xml:space="preserve">Figure </w:t>
      </w:r>
      <w:fldSimple w:instr=" SEQ Figure \* ARABIC ">
        <w:r w:rsidR="000A44DF">
          <w:rPr>
            <w:noProof/>
          </w:rPr>
          <w:t>1</w:t>
        </w:r>
      </w:fldSimple>
      <w:bookmarkEnd w:id="6"/>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w:t>
      </w:r>
      <w:r w:rsidR="00D840BB">
        <w:t>ed</w:t>
      </w:r>
      <w:r w:rsidR="00E07707">
        <w:t xml:space="preserve"> line indicate</w:t>
      </w:r>
      <w:r w:rsidR="00A57335">
        <w:t>s</w:t>
      </w:r>
      <w:r w:rsidR="00E07707">
        <w:t xml:space="preserve"> </w:t>
      </w:r>
      <w:r w:rsidR="00D840BB">
        <w:t xml:space="preserve">the </w:t>
      </w:r>
      <w:r w:rsidR="00E07707">
        <w:t xml:space="preserve">Thailand-Myanmar border. </w:t>
      </w:r>
    </w:p>
    <w:p w14:paraId="6BD5F928" w14:textId="5B47CB6A" w:rsidR="006C5FE0" w:rsidRDefault="00824E6D" w:rsidP="002B034C">
      <w:pPr>
        <w:rPr>
          <w:lang w:bidi="th-TH"/>
        </w:rPr>
      </w:pPr>
      <w:r>
        <w:fldChar w:fldCharType="begin"/>
      </w:r>
      <w:r>
        <w:instrText xml:space="preserve"> REF _Ref40605335 \h </w:instrText>
      </w:r>
      <w:r>
        <w:fldChar w:fldCharType="separate"/>
      </w:r>
      <w:r>
        <w:t xml:space="preserve">Figure </w:t>
      </w:r>
      <w:r>
        <w:rPr>
          <w:noProof/>
        </w:rPr>
        <w:t>1</w:t>
      </w:r>
      <w:r>
        <w:fldChar w:fldCharType="end"/>
      </w:r>
      <w:r>
        <w:t xml:space="preserve"> shows a map of Chiang Mai and the surrounding province. </w:t>
      </w:r>
      <w:r w:rsidR="006C5FE0">
        <w:t xml:space="preserve">Notice that Chiang Mai is a valley </w:t>
      </w:r>
      <w:r w:rsidR="007D108F">
        <w:t>enclosed</w:t>
      </w:r>
      <w:r w:rsidR="006C5FE0">
        <w:t xml:space="preserve"> by high </w:t>
      </w:r>
      <w:r w:rsidR="006C5FE0">
        <w:rPr>
          <w:lang w:bidi="th-TH"/>
        </w:rPr>
        <w:t>mountain ranges</w:t>
      </w:r>
      <w:r w:rsidR="007D108F">
        <w:rPr>
          <w:lang w:bidi="th-TH"/>
        </w:rPr>
        <w:t>;</w:t>
      </w:r>
      <w:r w:rsidR="006C5FE0">
        <w:rPr>
          <w:lang w:bidi="th-TH"/>
        </w:rPr>
        <w:t xml:space="preserve"> thus</w:t>
      </w:r>
      <w:r w:rsidR="007D108F">
        <w:rPr>
          <w:lang w:bidi="th-TH"/>
        </w:rPr>
        <w:t>,</w:t>
      </w:r>
      <w:r w:rsidR="006C5FE0">
        <w:rPr>
          <w:lang w:bidi="th-TH"/>
        </w:rPr>
        <w:t xml:space="preserve"> stagnant air and extreme weather patterns could have a multiplication effect on the existing air pollution problems.</w:t>
      </w:r>
    </w:p>
    <w:p w14:paraId="7EEEA880" w14:textId="77777777" w:rsidR="006C5FE0" w:rsidRDefault="006C5FE0" w:rsidP="002B034C">
      <w:pPr>
        <w:rPr>
          <w:lang w:bidi="th-TH"/>
        </w:rPr>
      </w:pPr>
    </w:p>
    <w:p w14:paraId="35DF4651" w14:textId="5788DA52" w:rsidR="006B0CC2" w:rsidRDefault="002B034C" w:rsidP="002B034C">
      <w:pPr>
        <w:rPr>
          <w:ins w:id="7" w:author="Fern" w:date="2020-06-06T10:19:00Z"/>
          <w:lang w:bidi="th-TH"/>
        </w:rPr>
      </w:pPr>
      <w:r>
        <w:t xml:space="preserve">There are four power plants in </w:t>
      </w:r>
      <w:r w:rsidR="007D108F">
        <w:t xml:space="preserve">the neighboring provinces of Chiang Mai </w:t>
      </w:r>
      <w:r w:rsidR="006B0CC2">
        <w:t xml:space="preserve">as shown in </w:t>
      </w:r>
      <w:r w:rsidR="006B0CC2">
        <w:fldChar w:fldCharType="begin"/>
      </w:r>
      <w:r w:rsidR="006B0CC2">
        <w:instrText xml:space="preserve"> REF _Ref40605335 \h </w:instrText>
      </w:r>
      <w:r w:rsidR="006B0CC2">
        <w:fldChar w:fldCharType="separate"/>
      </w:r>
      <w:r w:rsidR="00D959D6">
        <w:t xml:space="preserve">Figure </w:t>
      </w:r>
      <w:r w:rsidR="00D959D6">
        <w:rPr>
          <w:noProof/>
        </w:rPr>
        <w:t>1</w:t>
      </w:r>
      <w:r w:rsidR="006B0CC2">
        <w:fldChar w:fldCharType="end"/>
      </w:r>
      <w:r w:rsidR="007D108F">
        <w:t>, as red dots</w:t>
      </w:r>
      <w:r w:rsidR="006B0CC2">
        <w:t>.</w:t>
      </w:r>
      <w:r>
        <w:t xml:space="preserve"> </w:t>
      </w:r>
      <w:r w:rsidR="0035411C">
        <w:t xml:space="preserve">There is a </w:t>
      </w:r>
      <w:commentRangeStart w:id="8"/>
      <w:r>
        <w:t xml:space="preserve">controversial coal power plant </w:t>
      </w:r>
      <w:commentRangeEnd w:id="8"/>
      <w:r w:rsidR="00FE677D">
        <w:rPr>
          <w:rStyle w:val="CommentReference"/>
        </w:rPr>
        <w:commentReference w:id="8"/>
      </w:r>
      <w:r>
        <w:t xml:space="preserve">is in Mae </w:t>
      </w:r>
      <w:proofErr w:type="spellStart"/>
      <w:r>
        <w:t>Moh</w:t>
      </w:r>
      <w:proofErr w:type="spellEnd"/>
      <w:r>
        <w:t>, Lampang, which is about 50</w:t>
      </w:r>
      <w:r>
        <w:rPr>
          <w:rFonts w:hint="cs"/>
          <w:cs/>
          <w:lang w:bidi="th-TH"/>
        </w:rPr>
        <w:t xml:space="preserve"> </w:t>
      </w:r>
      <w:r>
        <w:rPr>
          <w:lang w:bidi="th-TH"/>
        </w:rPr>
        <w:t>km</w:t>
      </w:r>
      <w:r w:rsidR="0035411C">
        <w:rPr>
          <w:lang w:bidi="th-TH"/>
        </w:rPr>
        <w:t xml:space="preserve"> southeast of Chia</w:t>
      </w:r>
      <w:r w:rsidR="00BF1CD4">
        <w:rPr>
          <w:lang w:bidi="th-TH"/>
        </w:rPr>
        <w:t>n</w:t>
      </w:r>
      <w:r w:rsidR="0035411C">
        <w:rPr>
          <w:lang w:bidi="th-TH"/>
        </w:rPr>
        <w:t>g Mai</w:t>
      </w:r>
      <w:r>
        <w:rPr>
          <w:lang w:bidi="th-TH"/>
        </w:rPr>
        <w:t xml:space="preserve">. </w:t>
      </w:r>
      <w:r w:rsidR="0035411C">
        <w:rPr>
          <w:lang w:bidi="th-TH"/>
        </w:rPr>
        <w:t xml:space="preserve">This </w:t>
      </w:r>
      <w:commentRangeStart w:id="9"/>
      <w:commentRangeStart w:id="10"/>
      <w:commentRangeEnd w:id="9"/>
      <w:r w:rsidR="00FE677D">
        <w:rPr>
          <w:rStyle w:val="CommentReference"/>
        </w:rPr>
        <w:commentReference w:id="9"/>
      </w:r>
      <w:commentRangeEnd w:id="10"/>
      <w:r w:rsidR="00464C4F">
        <w:rPr>
          <w:rStyle w:val="CommentReference"/>
        </w:rPr>
        <w:commentReference w:id="10"/>
      </w:r>
      <w:r>
        <w:rPr>
          <w:lang w:bidi="th-TH"/>
        </w:rPr>
        <w:t>power plant used to cause air pollution problem</w:t>
      </w:r>
      <w:r w:rsidR="00D840BB">
        <w:rPr>
          <w:lang w:bidi="th-TH"/>
        </w:rPr>
        <w:t>s</w:t>
      </w:r>
      <w:r>
        <w:rPr>
          <w:lang w:bidi="th-TH"/>
        </w:rPr>
        <w:t xml:space="preserve"> especially sulfur dioxide pollutants.  Currently, the Electricity Generating Authority of Thailand states that this </w:t>
      </w:r>
      <w:r>
        <w:rPr>
          <w:lang w:bidi="th-TH"/>
        </w:rPr>
        <w:lastRenderedPageBreak/>
        <w:t xml:space="preserve">problem has been resolved by </w:t>
      </w:r>
      <w:r w:rsidR="00FE677D">
        <w:rPr>
          <w:lang w:bidi="th-TH"/>
        </w:rPr>
        <w:t>installing an air filtration system within the plant in 1995</w:t>
      </w:r>
      <w:r>
        <w:rPr>
          <w:lang w:bidi="th-TH"/>
        </w:rPr>
        <w:t>.</w:t>
      </w:r>
      <w:r w:rsidR="00DB36D1">
        <w:rPr>
          <w:lang w:bidi="th-TH"/>
        </w:rPr>
        <w:t xml:space="preserve"> </w:t>
      </w:r>
      <w:r>
        <w:rPr>
          <w:lang w:bidi="th-TH"/>
        </w:rPr>
        <w:t xml:space="preserve">The other three power plants are oil and natural gas power </w:t>
      </w:r>
      <w:commentRangeStart w:id="11"/>
      <w:commentRangeStart w:id="12"/>
      <w:r>
        <w:rPr>
          <w:lang w:bidi="th-TH"/>
        </w:rPr>
        <w:t>plants</w:t>
      </w:r>
      <w:commentRangeEnd w:id="11"/>
      <w:r w:rsidR="00FE677D">
        <w:rPr>
          <w:rStyle w:val="CommentReference"/>
        </w:rPr>
        <w:commentReference w:id="11"/>
      </w:r>
      <w:commentRangeEnd w:id="12"/>
      <w:r w:rsidR="00464C4F">
        <w:rPr>
          <w:rStyle w:val="CommentReference"/>
        </w:rPr>
        <w:commentReference w:id="12"/>
      </w:r>
      <w:r>
        <w:rPr>
          <w:lang w:bidi="th-TH"/>
        </w:rPr>
        <w:t xml:space="preserve">. </w:t>
      </w:r>
      <w:r w:rsidR="0026310B">
        <w:rPr>
          <w:lang w:bidi="th-TH"/>
        </w:rPr>
        <w:t>These power plants often affect two types of pollutants the SO</w:t>
      </w:r>
      <w:r w:rsidR="0026310B" w:rsidRPr="00BF1CD4">
        <w:rPr>
          <w:vertAlign w:val="subscript"/>
          <w:lang w:bidi="th-TH"/>
        </w:rPr>
        <w:t>2</w:t>
      </w:r>
      <w:r w:rsidR="0026310B">
        <w:rPr>
          <w:lang w:bidi="th-TH"/>
        </w:rPr>
        <w:t xml:space="preserve"> and CO</w:t>
      </w:r>
      <w:ins w:id="13" w:author="Fern" w:date="2020-06-06T10:18:00Z">
        <w:r w:rsidR="00295576">
          <w:rPr>
            <w:lang w:bidi="th-TH"/>
          </w:rPr>
          <w:t xml:space="preserve"> </w:t>
        </w:r>
      </w:ins>
      <w:r w:rsidR="0026310B">
        <w:rPr>
          <w:lang w:bidi="th-TH"/>
        </w:rPr>
        <w:t xml:space="preserve">level. The former is unique to power plants, but the later could be generated by other burning activities. Since the power plants are located on the east and west sides of Chiang Mai, there would be </w:t>
      </w:r>
      <w:r w:rsidR="00BF1CD4">
        <w:rPr>
          <w:lang w:bidi="th-TH"/>
        </w:rPr>
        <w:t xml:space="preserve">a </w:t>
      </w:r>
      <w:r w:rsidR="0026310B">
        <w:rPr>
          <w:lang w:bidi="th-TH"/>
        </w:rPr>
        <w:t xml:space="preserve">relationship between the </w:t>
      </w:r>
      <w:r w:rsidR="0026310B" w:rsidRPr="00BF1CD4">
        <w:rPr>
          <w:lang w:bidi="th-TH"/>
        </w:rPr>
        <w:t>pollutants and the wind direction. As we will see later in the report that this is not the case.</w:t>
      </w:r>
      <w:r w:rsidR="0026310B">
        <w:rPr>
          <w:lang w:bidi="th-TH"/>
        </w:rPr>
        <w:t xml:space="preserve"> </w:t>
      </w:r>
    </w:p>
    <w:p w14:paraId="382C6836" w14:textId="77777777" w:rsidR="00207258" w:rsidRDefault="00207258" w:rsidP="002B034C">
      <w:pPr>
        <w:rPr>
          <w:lang w:bidi="th-TH"/>
        </w:rPr>
      </w:pPr>
    </w:p>
    <w:p w14:paraId="061C5CB9" w14:textId="35224917" w:rsidR="006B0CC2" w:rsidRPr="002B034C" w:rsidRDefault="006B0CC2" w:rsidP="002B034C">
      <w:pPr>
        <w:rPr>
          <w:cs/>
          <w:lang w:bidi="th-TH"/>
        </w:rPr>
      </w:pPr>
      <w:r>
        <w:rPr>
          <w:lang w:bidi="th-TH"/>
        </w:rPr>
        <w:t>The close</w:t>
      </w:r>
      <w:r w:rsidR="00FE677D">
        <w:rPr>
          <w:lang w:bidi="th-TH"/>
        </w:rPr>
        <w:t>s</w:t>
      </w:r>
      <w:r>
        <w:rPr>
          <w:lang w:bidi="th-TH"/>
        </w:rPr>
        <w:t>t industrial complex</w:t>
      </w:r>
      <w:r w:rsidR="00EC44AF">
        <w:rPr>
          <w:lang w:bidi="th-TH"/>
        </w:rPr>
        <w:t xml:space="preserve"> from downtown Chiang Mai</w:t>
      </w:r>
      <w:r>
        <w:rPr>
          <w:lang w:bidi="th-TH"/>
        </w:rPr>
        <w:t xml:space="preserve"> is</w:t>
      </w:r>
      <w:r w:rsidR="00EC44AF">
        <w:rPr>
          <w:lang w:bidi="th-TH"/>
        </w:rPr>
        <w:t xml:space="preserve"> 25 km away</w:t>
      </w:r>
      <w:r w:rsidR="00207258">
        <w:rPr>
          <w:lang w:bidi="th-TH"/>
        </w:rPr>
        <w:t xml:space="preserve"> in the southern direction</w:t>
      </w:r>
      <w:r w:rsidR="00EC44AF">
        <w:rPr>
          <w:lang w:bidi="th-TH"/>
        </w:rPr>
        <w:t>,</w:t>
      </w:r>
      <w:r>
        <w:rPr>
          <w:lang w:bidi="th-TH"/>
        </w:rPr>
        <w:t xml:space="preserve"> shown as a blue dot in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w:t>
      </w:r>
      <w:r w:rsidR="00EC44AF">
        <w:t>Many industries are concentrated in this complex, including food, sugar, jewelry</w:t>
      </w:r>
      <w:r w:rsidR="00BF1CD4">
        <w:t>,</w:t>
      </w:r>
      <w:r w:rsidR="00EC44AF">
        <w:t xml:space="preserve"> and electronics.</w:t>
      </w:r>
      <w:r w:rsidR="00BF1CD4">
        <w:t xml:space="preserve"> </w:t>
      </w:r>
      <w:r w:rsidR="00207258">
        <w:t>Again, if the industrial complex are the source of air pollution, the wind direction from the south would increase the air pollution, which is not the case here</w:t>
      </w:r>
      <w:ins w:id="14" w:author="Fern" w:date="2020-06-06T10:19:00Z">
        <w:r w:rsidR="00207258">
          <w:t xml:space="preserve">. </w:t>
        </w:r>
      </w:ins>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15" w:name="_Toc41207541"/>
      <w:r w:rsidR="00273B1F">
        <w:t xml:space="preserve">Pollution </w:t>
      </w:r>
      <w:r w:rsidR="00EE3E33">
        <w:t>M</w:t>
      </w:r>
      <w:r w:rsidR="00273B1F">
        <w:t>onitoring Stations</w:t>
      </w:r>
      <w:bookmarkEnd w:id="15"/>
    </w:p>
    <w:p w14:paraId="3C3ABB2A" w14:textId="20E749F7" w:rsidR="00DB36D1" w:rsidRDefault="00527626" w:rsidP="00527626">
      <w:r>
        <w:fldChar w:fldCharType="begin"/>
      </w:r>
      <w:r>
        <w:instrText xml:space="preserve"> REF _Ref40607318 \h </w:instrText>
      </w:r>
      <w:r>
        <w:fldChar w:fldCharType="separate"/>
      </w:r>
      <w:r w:rsidR="00D959D6">
        <w:t xml:space="preserve">Figure </w:t>
      </w:r>
      <w:r w:rsidR="00D959D6">
        <w:rPr>
          <w:noProof/>
        </w:rPr>
        <w:t>2</w:t>
      </w:r>
      <w:r>
        <w:fldChar w:fldCharType="end"/>
      </w:r>
      <w:r>
        <w:t xml:space="preserve"> </w:t>
      </w:r>
      <w:r w:rsidR="00EC44AF">
        <w:t>is a map</w:t>
      </w:r>
      <w:r>
        <w:t xml:space="preserve"> </w:t>
      </w:r>
      <w:r w:rsidR="00EC44AF">
        <w:t xml:space="preserve">plotted with </w:t>
      </w:r>
      <w:r>
        <w:t>the pollution monitoring stations. In Thailand, the Pollution Control Department (PCD) is in charge of monitoring</w:t>
      </w:r>
      <w:r w:rsidR="00772E8F">
        <w:rPr>
          <w:rFonts w:hint="cs"/>
          <w:cs/>
          <w:lang w:bidi="th-TH"/>
        </w:rPr>
        <w:t xml:space="preserve"> </w:t>
      </w:r>
      <w:r w:rsidR="00772E8F">
        <w:rPr>
          <w:lang w:bidi="th-TH"/>
        </w:rPr>
        <w:t>environmental</w:t>
      </w:r>
      <w:r>
        <w:t xml:space="preserve"> </w:t>
      </w:r>
      <w:commentRangeStart w:id="16"/>
      <w:r>
        <w:t>pollution</w:t>
      </w:r>
      <w:r w:rsidR="00772E8F">
        <w:t xml:space="preserve">s in air, waters and </w:t>
      </w:r>
      <w:commentRangeEnd w:id="16"/>
      <w:r w:rsidR="00043D04">
        <w:rPr>
          <w:rStyle w:val="CommentReference"/>
        </w:rPr>
        <w:commentReference w:id="16"/>
      </w:r>
      <w:r w:rsidR="00772E8F">
        <w:t>also in charge of environmental policy</w:t>
      </w:r>
      <w:r>
        <w:t>. PCD has two monitoring stations both</w:t>
      </w:r>
      <w:r w:rsidR="006C5FE0">
        <w:t xml:space="preserve"> in the downtown area</w:t>
      </w:r>
      <w:r w:rsidR="00E0103C">
        <w:t xml:space="preserve"> shown as </w:t>
      </w:r>
      <w:r w:rsidR="00043D04">
        <w:t xml:space="preserve">a pair of </w:t>
      </w:r>
      <w:r w:rsidR="00BF1CD4">
        <w:t>magenta-</w:t>
      </w:r>
      <w:r w:rsidR="00043D04">
        <w:t xml:space="preserve">colored </w:t>
      </w:r>
      <w:r w:rsidR="00E0103C">
        <w:t xml:space="preserve">dots in </w:t>
      </w:r>
      <w:r w:rsidR="00E0103C">
        <w:fldChar w:fldCharType="begin"/>
      </w:r>
      <w:r w:rsidR="00E0103C">
        <w:instrText xml:space="preserve"> REF _Ref40607318 \h </w:instrText>
      </w:r>
      <w:r w:rsidR="00E0103C">
        <w:fldChar w:fldCharType="separate"/>
      </w:r>
      <w:r w:rsidR="00D959D6">
        <w:t xml:space="preserve">Figure </w:t>
      </w:r>
      <w:r w:rsidR="00D959D6">
        <w:rPr>
          <w:noProof/>
        </w:rPr>
        <w:t>2</w:t>
      </w:r>
      <w:r w:rsidR="00E0103C">
        <w:fldChar w:fldCharType="end"/>
      </w:r>
      <w:r w:rsidR="006C5FE0">
        <w:t>.</w:t>
      </w:r>
      <w:r w:rsidR="00B90035">
        <w:t xml:space="preserve"> The station in the north is near City Hall, and the station in the south is </w:t>
      </w:r>
      <w:r w:rsidR="003D229E">
        <w:t>by</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w:t>
      </w:r>
      <w:r w:rsidR="00983A2D">
        <w:t xml:space="preserve"> </w:t>
      </w:r>
      <w:r w:rsidR="006C5FE0">
        <w:t xml:space="preserve"> </w:t>
      </w:r>
      <w:r w:rsidR="00DB36D1">
        <w:t>These stations start</w:t>
      </w:r>
      <w:r w:rsidR="00496511">
        <w:t>ed</w:t>
      </w:r>
      <w:r w:rsidR="00DB36D1">
        <w:t xml:space="preserve"> </w:t>
      </w:r>
      <w:r w:rsidR="00496511">
        <w:t xml:space="preserve">operating </w:t>
      </w:r>
      <w:r w:rsidR="00DB36D1">
        <w:t>since June</w:t>
      </w:r>
      <w:r w:rsidR="00496511">
        <w:t xml:space="preserve"> of</w:t>
      </w:r>
      <w:r w:rsidR="00DB36D1">
        <w:t>1995</w:t>
      </w:r>
      <w:r w:rsidR="00496511">
        <w:t xml:space="preserve">, measuring </w:t>
      </w:r>
      <w:r w:rsidR="00DB36D1">
        <w:t>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particle(</w:t>
      </w:r>
      <w:r w:rsidR="00DB36D1" w:rsidRPr="00DB36D1">
        <w:t>PM10</w:t>
      </w:r>
      <w:r w:rsidR="00DB36D1">
        <w:t xml:space="preserve">). </w:t>
      </w:r>
      <w:r w:rsidR="00496511">
        <w:t>A</w:t>
      </w:r>
      <w:r w:rsidR="0041643B">
        <w:t>fter a while,</w:t>
      </w:r>
      <w:r w:rsidR="00496511">
        <w:t xml:space="preserve"> small </w:t>
      </w:r>
      <w:r w:rsidR="00772E8F">
        <w:rPr>
          <w:rFonts w:eastAsia="Batang"/>
          <w:lang w:eastAsia="ko-KR"/>
        </w:rPr>
        <w:t>particulate matter</w:t>
      </w:r>
      <w:r w:rsidR="00496511">
        <w:t>PM2.5) attracted public attention as a major contributor of air pollution</w:t>
      </w:r>
      <w:r w:rsidR="0041643B">
        <w:t>.</w:t>
      </w:r>
      <w:r w:rsidR="00496511">
        <w:t xml:space="preserve"> </w:t>
      </w:r>
      <w:r w:rsidR="0041643B">
        <w:t>Accordingly, t</w:t>
      </w:r>
      <w:r w:rsidR="00B90035">
        <w:t>he</w:t>
      </w:r>
      <w:r w:rsidR="00496511">
        <w:t xml:space="preserve"> </w:t>
      </w:r>
      <w:proofErr w:type="spellStart"/>
      <w:r w:rsidR="00496511">
        <w:t>Yupparaj</w:t>
      </w:r>
      <w:proofErr w:type="spellEnd"/>
      <w:r w:rsidR="00496511">
        <w:t xml:space="preserve"> </w:t>
      </w:r>
      <w:proofErr w:type="spellStart"/>
      <w:r w:rsidR="00496511">
        <w:t>Wittanyalai</w:t>
      </w:r>
      <w:proofErr w:type="spellEnd"/>
      <w:r w:rsidR="00496511">
        <w:t xml:space="preserve"> School station and the station at City Hall</w:t>
      </w:r>
      <w:r w:rsidR="00DB36D1">
        <w:t xml:space="preserve"> start</w:t>
      </w:r>
      <w:r w:rsidR="00B90035">
        <w:t>ed</w:t>
      </w:r>
      <w:r w:rsidR="00DB36D1">
        <w:t xml:space="preserve"> monitoring small particle pollution</w:t>
      </w:r>
      <w:r w:rsidR="00B90035">
        <w:t xml:space="preserve"> in mid-20</w:t>
      </w:r>
      <w:r w:rsidR="003732F2">
        <w:t>05</w:t>
      </w:r>
      <w:r w:rsidR="00B90035">
        <w:t xml:space="preserve"> and mid-2016 </w:t>
      </w:r>
      <w:r w:rsidR="00496511">
        <w:t>respectively</w:t>
      </w:r>
      <w:r w:rsidR="00B90035">
        <w:t>.</w:t>
      </w:r>
      <w:r w:rsidR="00DB36D1">
        <w:t xml:space="preserve"> </w:t>
      </w:r>
      <w:r w:rsidR="00B90035">
        <w:t xml:space="preserve"> </w:t>
      </w:r>
      <w:r w:rsidR="0041643B">
        <w:t xml:space="preserve">This report </w:t>
      </w:r>
      <w:r w:rsidR="00B90035">
        <w:t>will focus</w:t>
      </w:r>
      <w:r w:rsidR="00FE6046">
        <w:t xml:space="preserve"> on analyzing the data from</w:t>
      </w:r>
      <w:r w:rsidR="00B90035">
        <w:t xml:space="preserve"> </w:t>
      </w:r>
      <w:proofErr w:type="spellStart"/>
      <w:r w:rsidR="00FE6046" w:rsidRPr="00B90035">
        <w:t>Yupparaj</w:t>
      </w:r>
      <w:proofErr w:type="spellEnd"/>
      <w:r w:rsidR="00FE6046" w:rsidRPr="00B90035">
        <w:t xml:space="preserve"> </w:t>
      </w:r>
      <w:proofErr w:type="spellStart"/>
      <w:r w:rsidR="00FE6046" w:rsidRPr="00B90035">
        <w:t>Wittayalai</w:t>
      </w:r>
      <w:proofErr w:type="spellEnd"/>
      <w:r w:rsidR="00FE6046" w:rsidRPr="00B90035">
        <w:t xml:space="preserve"> School</w:t>
      </w:r>
      <w:r w:rsidR="00FE6046">
        <w:t xml:space="preserve"> station.</w:t>
      </w:r>
    </w:p>
    <w:p w14:paraId="01D12057" w14:textId="77777777" w:rsidR="00FE6046" w:rsidRDefault="00FE6046" w:rsidP="00527626"/>
    <w:p w14:paraId="2B2E911D" w14:textId="34C37AB2"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D959D6">
        <w:t xml:space="preserve">Figure </w:t>
      </w:r>
      <w:r w:rsidR="00D959D6">
        <w:rPr>
          <w:noProof/>
        </w:rPr>
        <w:t>2</w:t>
      </w:r>
      <w:r w:rsidR="004E36A4">
        <w:fldChar w:fldCharType="end"/>
      </w:r>
      <w:r w:rsidR="00525AD6">
        <w:t xml:space="preserve">. </w:t>
      </w:r>
      <w:r>
        <w:t xml:space="preserve">These stations </w:t>
      </w:r>
      <w:r w:rsidR="009D6BBB">
        <w:t xml:space="preserve">concentrate </w:t>
      </w:r>
      <w:r>
        <w:t xml:space="preserve">on measuring PM2.5 and PM10. </w:t>
      </w:r>
      <w:r w:rsidR="00525AD6">
        <w:t>So far</w:t>
      </w:r>
      <w:r>
        <w:t>,</w:t>
      </w:r>
      <w:r w:rsidR="00525AD6">
        <w:t xml:space="preserve"> there are about 40 monitoring stations across </w:t>
      </w:r>
      <w:r w:rsidR="009D6BBB">
        <w:t>and around the city.</w:t>
      </w:r>
      <w:r>
        <w:t xml:space="preserve"> </w:t>
      </w:r>
      <w:r w:rsidR="00207258">
        <w:t xml:space="preserve">Although, the data from these stations are not sufficient for a machine learning more, they special information can potentially be used to form </w:t>
      </w:r>
      <w:r w:rsidR="0004217C">
        <w:t xml:space="preserve">a </w:t>
      </w:r>
      <w:r>
        <w:t xml:space="preserve">spatial </w:t>
      </w:r>
      <w:r w:rsidR="00207258">
        <w:t xml:space="preserve">map, which can be correlated with the map from the satellite or studying effect of the </w:t>
      </w:r>
      <w:r>
        <w:t>local traffic.</w:t>
      </w:r>
      <w:r w:rsidR="00207258">
        <w:t xml:space="preserve"> These will be the subject of further study.</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53D8672F" w:rsidR="00273B1F" w:rsidRDefault="005D756B" w:rsidP="005D756B">
      <w:pPr>
        <w:pStyle w:val="Caption"/>
      </w:pPr>
      <w:bookmarkStart w:id="17" w:name="_Ref40607318"/>
      <w:r>
        <w:t xml:space="preserve">Figure </w:t>
      </w:r>
      <w:fldSimple w:instr=" SEQ Figure \* ARABIC ">
        <w:r w:rsidR="000A44DF">
          <w:rPr>
            <w:noProof/>
          </w:rPr>
          <w:t>2</w:t>
        </w:r>
      </w:fldSimple>
      <w:bookmarkEnd w:id="17"/>
      <w:r>
        <w:t>: a map of pollution monitor stations in Chiang Mai</w:t>
      </w:r>
      <w:r w:rsidR="004E36A4">
        <w:t xml:space="preserve">, </w:t>
      </w:r>
      <w:r w:rsidR="00E9132B">
        <w:t>nearby</w:t>
      </w:r>
      <w:r w:rsidR="004E36A4">
        <w:t xml:space="preserve"> industrial complex and power plants</w:t>
      </w:r>
    </w:p>
    <w:p w14:paraId="6122C6A1" w14:textId="38F03F4D" w:rsidR="00BE5AD0" w:rsidRDefault="00EE3E33" w:rsidP="00BE5AD0">
      <w:pPr>
        <w:pStyle w:val="Heading1"/>
      </w:pPr>
      <w:bookmarkStart w:id="18" w:name="_Ref40596623"/>
      <w:bookmarkStart w:id="19" w:name="_Toc41207542"/>
      <w:r>
        <w:t xml:space="preserve">Air </w:t>
      </w:r>
      <w:r w:rsidR="00BE5AD0">
        <w:t xml:space="preserve">Pollutions </w:t>
      </w:r>
      <w:bookmarkEnd w:id="18"/>
      <w:r w:rsidR="00923B0F">
        <w:t>Data</w:t>
      </w:r>
      <w:bookmarkEnd w:id="19"/>
      <w:r w:rsidR="00923B0F">
        <w:t xml:space="preserve"> </w:t>
      </w:r>
    </w:p>
    <w:p w14:paraId="60735230" w14:textId="3588FC8B" w:rsidR="003B50D8" w:rsidRDefault="005829FC" w:rsidP="004F4F82">
      <w:pPr>
        <w:pStyle w:val="Heading2"/>
      </w:pPr>
      <w:bookmarkStart w:id="20" w:name="_Toc41207543"/>
      <w:r>
        <w:t>Air Pollution Overtime</w:t>
      </w:r>
      <w:bookmarkEnd w:id="20"/>
      <w:r>
        <w:t xml:space="preserve"> </w:t>
      </w:r>
    </w:p>
    <w:p w14:paraId="72188B52" w14:textId="74E60827" w:rsidR="003B50D8" w:rsidRDefault="003B50D8" w:rsidP="003B50D8">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and </w:t>
      </w:r>
      <w:r>
        <w:fldChar w:fldCharType="begin"/>
      </w:r>
      <w:r>
        <w:instrText xml:space="preserve"> REF _Ref40615548 \h </w:instrText>
      </w:r>
      <w:r>
        <w:fldChar w:fldCharType="separate"/>
      </w:r>
      <w:r w:rsidR="00D959D6">
        <w:t xml:space="preserve">Figure </w:t>
      </w:r>
      <w:r w:rsidR="00D959D6">
        <w:rPr>
          <w:noProof/>
        </w:rPr>
        <w:t>4</w:t>
      </w:r>
      <w:r>
        <w:fldChar w:fldCharType="end"/>
      </w:r>
      <w:r>
        <w:t xml:space="preserve"> show hourly pollution level</w:t>
      </w:r>
      <w:r w:rsidR="002A0A14">
        <w:t>s</w:t>
      </w:r>
      <w:r>
        <w:t xml:space="preserve"> </w:t>
      </w:r>
      <w:r w:rsidR="00146FC2">
        <w:t xml:space="preserve">detected from </w:t>
      </w:r>
      <w:proofErr w:type="spellStart"/>
      <w:r w:rsidRPr="00B90035">
        <w:t>Yupparaj</w:t>
      </w:r>
      <w:proofErr w:type="spellEnd"/>
      <w:r w:rsidRPr="00B90035">
        <w:t xml:space="preserve"> </w:t>
      </w:r>
      <w:proofErr w:type="spellStart"/>
      <w:r w:rsidRPr="00B90035">
        <w:t>Wittayalai</w:t>
      </w:r>
      <w:proofErr w:type="spellEnd"/>
      <w:r w:rsidRPr="00B90035">
        <w:t xml:space="preserve"> School</w:t>
      </w:r>
      <w:r>
        <w:t xml:space="preserve"> station since 1996. The pollutants with the most AQIs are in </w:t>
      </w:r>
      <w:r>
        <w:fldChar w:fldCharType="begin"/>
      </w:r>
      <w:r>
        <w:instrText xml:space="preserve"> REF _Ref40615546 \h </w:instrText>
      </w:r>
      <w:r>
        <w:fldChar w:fldCharType="separate"/>
      </w:r>
      <w:r w:rsidR="00D959D6">
        <w:t xml:space="preserve">Figure </w:t>
      </w:r>
      <w:r w:rsidR="00D959D6">
        <w:rPr>
          <w:noProof/>
        </w:rPr>
        <w:t>3</w:t>
      </w:r>
      <w:r>
        <w:fldChar w:fldCharType="end"/>
      </w:r>
      <w:ins w:id="21" w:author="Fern" w:date="2020-06-06T10:55:00Z">
        <w:r w:rsidR="00582A6C">
          <w:t xml:space="preserve">, </w:t>
        </w:r>
      </w:ins>
      <w:r w:rsidR="00582A6C">
        <w:t>which are</w:t>
      </w:r>
      <w:del w:id="22" w:author="Fern" w:date="2020-06-06T10:55:00Z">
        <w:r w:rsidDel="00582A6C">
          <w:delText xml:space="preserve">with the </w:delText>
        </w:r>
        <w:commentRangeStart w:id="23"/>
        <w:commentRangeStart w:id="24"/>
        <w:r w:rsidDel="00582A6C">
          <w:delText>worse value for</w:delText>
        </w:r>
      </w:del>
      <w:r>
        <w:t xml:space="preserve"> PM2.5, PM10</w:t>
      </w:r>
      <w:r w:rsidR="00D840BB">
        <w:t>,</w:t>
      </w:r>
      <w:r>
        <w:t xml:space="preserve"> and O</w:t>
      </w:r>
      <w:r w:rsidRPr="003B50D8">
        <w:rPr>
          <w:vertAlign w:val="subscript"/>
        </w:rPr>
        <w:t>3</w:t>
      </w:r>
      <w:del w:id="25" w:author="Fern" w:date="2020-06-06T10:56:00Z">
        <w:r w:rsidDel="00582A6C">
          <w:delText xml:space="preserve"> accordingly</w:delText>
        </w:r>
        <w:commentRangeEnd w:id="23"/>
        <w:r w:rsidR="00146FC2" w:rsidDel="00582A6C">
          <w:rPr>
            <w:rStyle w:val="CommentReference"/>
          </w:rPr>
          <w:commentReference w:id="23"/>
        </w:r>
      </w:del>
      <w:commentRangeEnd w:id="24"/>
      <w:r w:rsidR="00582A6C">
        <w:rPr>
          <w:rStyle w:val="CommentReference"/>
        </w:rPr>
        <w:commentReference w:id="24"/>
      </w:r>
      <w:r>
        <w:t xml:space="preserve">. These values often exceed </w:t>
      </w:r>
      <w:r w:rsidR="00146FC2">
        <w:t>the</w:t>
      </w:r>
      <w:r w:rsidR="00D840BB">
        <w:t xml:space="preserve"> </w:t>
      </w:r>
      <w:r>
        <w:t xml:space="preserve">unhealthy level (AQI=150) and sometimes reach </w:t>
      </w:r>
      <w:r w:rsidR="00D840BB">
        <w:t xml:space="preserve">a </w:t>
      </w:r>
      <w:r>
        <w:t>very unhealthy level (AQI&gt;200)</w:t>
      </w:r>
      <w:r w:rsidR="00427790">
        <w:t xml:space="preserve"> </w:t>
      </w:r>
      <w:r w:rsidR="00146FC2">
        <w:t xml:space="preserve">during the </w:t>
      </w:r>
      <w:r w:rsidR="00427790">
        <w:t>winter</w:t>
      </w:r>
      <w:r>
        <w:t xml:space="preserve">. </w:t>
      </w:r>
      <w:r w:rsidR="00582A6C">
        <w:t>On average the pollutants with highest AQI are PM2.5, PM10 and O</w:t>
      </w:r>
      <w:r w:rsidR="00582A6C" w:rsidRPr="00582A6C">
        <w:rPr>
          <w:vertAlign w:val="subscript"/>
        </w:rPr>
        <w:t>3</w:t>
      </w:r>
      <w:r w:rsidR="00582A6C">
        <w:t xml:space="preserve"> respectively.</w:t>
      </w:r>
      <w:r>
        <w:t xml:space="preserve"> </w:t>
      </w:r>
      <w:r w:rsidR="00AC728A">
        <w:t>For the other pollutants, CO, NO</w:t>
      </w:r>
      <w:r w:rsidR="00AC728A" w:rsidRPr="00AC728A">
        <w:rPr>
          <w:vertAlign w:val="subscript"/>
        </w:rPr>
        <w:t>2</w:t>
      </w:r>
      <w:r w:rsidR="00D840BB">
        <w:rPr>
          <w:vertAlign w:val="subscript"/>
        </w:rPr>
        <w:t>,</w:t>
      </w:r>
      <w:r w:rsidR="00AC728A">
        <w:t xml:space="preserve"> and SO</w:t>
      </w:r>
      <w:r w:rsidR="00AC728A" w:rsidRPr="00AC728A">
        <w:rPr>
          <w:vertAlign w:val="subscript"/>
        </w:rPr>
        <w:t>2</w:t>
      </w:r>
      <w:r w:rsidR="00AC728A">
        <w:t xml:space="preserve">, the pollution levels are well within the </w:t>
      </w:r>
      <w:r w:rsidR="00772E8F">
        <w:t>satisfactory</w:t>
      </w:r>
      <w:r w:rsidR="00582A6C">
        <w:t>-</w:t>
      </w:r>
      <w:r w:rsidR="00AC728A">
        <w:t>moderate limit.</w:t>
      </w:r>
      <w:r w:rsidR="003732F2">
        <w:t xml:space="preserve"> </w:t>
      </w:r>
    </w:p>
    <w:p w14:paraId="13460B50" w14:textId="0F5E9329" w:rsidR="00A2127C" w:rsidRDefault="00AC728A" w:rsidP="00A2127C">
      <w:pPr>
        <w:pStyle w:val="Heading1"/>
        <w:numPr>
          <w:ilvl w:val="0"/>
          <w:numId w:val="0"/>
        </w:numPr>
      </w:pPr>
      <w:bookmarkStart w:id="26" w:name="_Toc41207544"/>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26"/>
    </w:p>
    <w:p w14:paraId="4CE99886" w14:textId="37D3BE93" w:rsidR="00612BBC" w:rsidRDefault="00A2127C" w:rsidP="00612BBC">
      <w:pPr>
        <w:pStyle w:val="Caption"/>
      </w:pPr>
      <w:bookmarkStart w:id="27" w:name="_Ref40615546"/>
      <w:r>
        <w:t xml:space="preserve">Figure </w:t>
      </w:r>
      <w:fldSimple w:instr=" SEQ Figure \* ARABIC ">
        <w:r w:rsidR="000A44DF">
          <w:rPr>
            <w:noProof/>
          </w:rPr>
          <w:t>3</w:t>
        </w:r>
      </w:fldSimple>
      <w:bookmarkEnd w:id="27"/>
      <w:r>
        <w:t xml:space="preserve">: </w:t>
      </w:r>
      <w:r w:rsidR="00427790">
        <w:t>Daily maximum</w:t>
      </w:r>
      <w:r w:rsidR="00C74960">
        <w:t xml:space="preserve"> pollution </w:t>
      </w:r>
      <w:r w:rsidR="003B50D8">
        <w:t>level</w:t>
      </w:r>
      <w:r w:rsidR="00C74960">
        <w:t xml:space="preserve"> for PM2.5, PM10</w:t>
      </w:r>
      <w:r w:rsidR="00D840BB">
        <w:t>,</w:t>
      </w:r>
      <w:r w:rsidR="00C74960">
        <w:t xml:space="preserve"> and O</w:t>
      </w:r>
      <w:r w:rsidR="00C74960" w:rsidRPr="00C74960">
        <w:rPr>
          <w:vertAlign w:val="subscript"/>
        </w:rPr>
        <w:t>3</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3732F2">
        <w:t>.</w:t>
      </w:r>
      <w:r w:rsidR="002A0A14">
        <w:t xml:space="preserve"> The pollution levels have </w:t>
      </w:r>
      <w:r w:rsidR="00D840BB">
        <w:t xml:space="preserve">a </w:t>
      </w:r>
      <w:r w:rsidR="002A0A14">
        <w:t xml:space="preserve">seasonal pattern with high values </w:t>
      </w:r>
      <w:r w:rsidR="00146FC2">
        <w:t>during</w:t>
      </w:r>
      <w:r w:rsidR="002A0A14">
        <w:t xml:space="preserve"> winter.</w:t>
      </w:r>
      <w:r w:rsidR="003732F2">
        <w:t xml:space="preserve"> In 2011, 201</w:t>
      </w:r>
      <w:r w:rsidR="007542D1">
        <w:t>6</w:t>
      </w:r>
      <w:r w:rsidR="00146FC2">
        <w:t xml:space="preserve"> </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5AD2A8D6" w:rsidR="003732F2" w:rsidRDefault="003732F2" w:rsidP="003732F2">
      <w:r>
        <w:t>Note that</w:t>
      </w:r>
      <w:r w:rsidR="002352F5">
        <w:t xml:space="preserve"> </w:t>
      </w:r>
      <w:r>
        <w:t>the data</w:t>
      </w:r>
      <w:r w:rsidR="0090190E">
        <w:t xml:space="preserve"> for PM2.5</w:t>
      </w:r>
      <w:r>
        <w:t xml:space="preserve"> is missing between 2007 and 2011. Including the PM2.5 before 2007 could affect the accuracy of the model</w:t>
      </w:r>
      <w:r w:rsidR="002B6524">
        <w:t>;</w:t>
      </w:r>
      <w:r>
        <w:t xml:space="preserve"> thus</w:t>
      </w:r>
      <w:r w:rsidR="002B6524">
        <w:t>,</w:t>
      </w:r>
      <w:r>
        <w:t xml:space="preserve"> </w:t>
      </w:r>
      <w:r w:rsidR="0090190E">
        <w:t xml:space="preserve">only </w:t>
      </w:r>
      <w:r>
        <w:t xml:space="preserve">the values after 2011 should be used for modeling. Alternatively, one could build a model for PM10 and infer PM2.5 from the PM10 value. </w:t>
      </w:r>
      <w:r w:rsidR="008D350B">
        <w:t>Interestingly, in 2011, 2017</w:t>
      </w:r>
      <w:r w:rsidR="00D840BB">
        <w:t>,</w:t>
      </w:r>
      <w:r w:rsidR="008D350B">
        <w:t xml:space="preserve"> and 2018 the </w:t>
      </w:r>
      <w:r w:rsidR="00F30B25">
        <w:t>data points of</w:t>
      </w:r>
      <w:r w:rsidR="008D350B">
        <w:t xml:space="preserve"> PM2.5, PM10</w:t>
      </w:r>
      <w:r w:rsidR="00D840BB">
        <w:t>,</w:t>
      </w:r>
      <w:r w:rsidR="008D350B">
        <w:t xml:space="preserve"> and O</w:t>
      </w:r>
      <w:r w:rsidR="008D350B" w:rsidRPr="00C74960">
        <w:rPr>
          <w:vertAlign w:val="subscript"/>
        </w:rPr>
        <w:t>3</w:t>
      </w:r>
      <w:r w:rsidR="008D350B">
        <w:t xml:space="preserve"> are noticeably lower. These</w:t>
      </w:r>
      <w:r w:rsidR="00F30B25">
        <w:t xml:space="preserve"> three</w:t>
      </w:r>
      <w:r w:rsidR="008D350B">
        <w:t xml:space="preserve"> years could serve as case studies to identify major pollution sources.</w:t>
      </w:r>
    </w:p>
    <w:p w14:paraId="399BC838" w14:textId="77777777" w:rsidR="003732F2" w:rsidRPr="003732F2" w:rsidRDefault="003732F2" w:rsidP="003732F2"/>
    <w:p w14:paraId="575596E8" w14:textId="77777777" w:rsidR="00A2127C" w:rsidRDefault="00A2127C" w:rsidP="00A2127C">
      <w:pPr>
        <w:pStyle w:val="Heading1"/>
        <w:numPr>
          <w:ilvl w:val="0"/>
          <w:numId w:val="0"/>
        </w:numPr>
      </w:pPr>
      <w:bookmarkStart w:id="28" w:name="_Toc41207545"/>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28"/>
    </w:p>
    <w:p w14:paraId="7307BDC3" w14:textId="27AC206D" w:rsidR="00A2127C" w:rsidRDefault="00A2127C" w:rsidP="00A2127C">
      <w:pPr>
        <w:pStyle w:val="Caption"/>
      </w:pPr>
      <w:bookmarkStart w:id="29" w:name="_Ref40615548"/>
      <w:r>
        <w:t xml:space="preserve">Figure </w:t>
      </w:r>
      <w:fldSimple w:instr=" SEQ Figure \* ARABIC ">
        <w:r w:rsidR="000A44DF">
          <w:rPr>
            <w:noProof/>
          </w:rPr>
          <w:t>4</w:t>
        </w:r>
      </w:fldSimple>
      <w:bookmarkEnd w:id="29"/>
      <w:r>
        <w:t xml:space="preserve">: </w:t>
      </w:r>
      <w:r w:rsidR="00427790">
        <w:t xml:space="preserve">Daily maximum </w:t>
      </w:r>
      <w:r w:rsidR="002A0A14">
        <w:t>pollution levels</w:t>
      </w:r>
      <w:r w:rsidR="00590A67">
        <w:t xml:space="preserve"> </w:t>
      </w:r>
      <w:r w:rsidR="00C74960">
        <w:t xml:space="preserve">for </w:t>
      </w:r>
      <w:r w:rsidR="00986A2D">
        <w:t>CO</w:t>
      </w:r>
      <w:r w:rsidR="00C74960">
        <w:t>,</w:t>
      </w:r>
      <w:r w:rsidR="00986A2D">
        <w:t xml:space="preserve"> NO</w:t>
      </w:r>
      <w:r w:rsidR="00986A2D" w:rsidRPr="00986A2D">
        <w:rPr>
          <w:vertAlign w:val="subscript"/>
        </w:rPr>
        <w:t>2</w:t>
      </w:r>
      <w:r w:rsidR="00D840BB">
        <w:rPr>
          <w:vertAlign w:val="subscript"/>
        </w:rPr>
        <w:t>,</w:t>
      </w:r>
      <w:r w:rsidR="00C74960">
        <w:t xml:space="preserve"> and SO</w:t>
      </w:r>
      <w:r w:rsidR="00C74960">
        <w:rPr>
          <w:vertAlign w:val="subscript"/>
        </w:rPr>
        <w:t>2</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612BBC">
        <w:t xml:space="preserve">. The horizontal yellow and red lines indicate the transition to moderate and unhealthy levels </w:t>
      </w:r>
      <w:del w:id="30" w:author="서주희[ 학부휴학 / 지구환경과학과 ]" w:date="2020-05-29T09:25:00Z">
        <w:r w:rsidR="00612BBC" w:rsidDel="00F30B25">
          <w:delText>accordingly</w:delText>
        </w:r>
      </w:del>
      <w:ins w:id="31" w:author="서주희[ 학부휴학 / 지구환경과학과 ]" w:date="2020-05-29T09:25:00Z">
        <w:r w:rsidR="00F30B25">
          <w:t>respectively</w:t>
        </w:r>
      </w:ins>
      <w:r w:rsidR="00612BBC">
        <w:t xml:space="preserve">. </w:t>
      </w:r>
    </w:p>
    <w:p w14:paraId="43BECB18" w14:textId="77777777" w:rsidR="003656D7" w:rsidRDefault="003656D7" w:rsidP="00427790"/>
    <w:p w14:paraId="2C7D5C11" w14:textId="7A0F7E7D" w:rsidR="006A2064" w:rsidRDefault="006A2064" w:rsidP="00F96C1A"/>
    <w:p w14:paraId="42AD8168" w14:textId="018CD065" w:rsidR="00A75E4B" w:rsidRPr="00CF6400" w:rsidRDefault="009C5A0C" w:rsidP="00A75E4B">
      <w:pPr>
        <w:pStyle w:val="Heading2"/>
      </w:pPr>
      <w:bookmarkStart w:id="32" w:name="_Toc41207546"/>
      <w:ins w:id="33" w:author="Fern" w:date="2020-06-06T14:31:00Z">
        <w:r>
          <w:t xml:space="preserve">Seasonal Pattern </w:t>
        </w:r>
      </w:ins>
      <w:commentRangeStart w:id="34"/>
      <w:r w:rsidR="00A75E4B" w:rsidRPr="009C5A0C">
        <w:rPr>
          <w:strike/>
          <w:rPrChange w:id="35" w:author="Fern" w:date="2020-06-06T14:32:00Z">
            <w:rPr/>
          </w:rPrChange>
        </w:rPr>
        <w:t>Winter Season</w:t>
      </w:r>
      <w:bookmarkEnd w:id="32"/>
      <w:commentRangeEnd w:id="34"/>
      <w:r w:rsidR="00506FF7" w:rsidRPr="009C5A0C">
        <w:rPr>
          <w:rStyle w:val="CommentReference"/>
          <w:rFonts w:eastAsiaTheme="minorEastAsia" w:cstheme="minorBidi"/>
          <w:b w:val="0"/>
          <w:strike/>
          <w:rPrChange w:id="36" w:author="Fern" w:date="2020-06-06T14:32:00Z">
            <w:rPr>
              <w:rStyle w:val="CommentReference"/>
              <w:rFonts w:eastAsiaTheme="minorEastAsia" w:cstheme="minorBidi"/>
              <w:b w:val="0"/>
            </w:rPr>
          </w:rPrChange>
        </w:rPr>
        <w:commentReference w:id="34"/>
      </w:r>
    </w:p>
    <w:p w14:paraId="1ED9198E" w14:textId="270F2D55" w:rsidR="008D350B" w:rsidRPr="009C5A0C" w:rsidRDefault="00352DA9" w:rsidP="003732F2">
      <w:pPr>
        <w:rPr>
          <w:rFonts w:cstheme="minorHAnsi"/>
          <w:color w:val="FF0000"/>
        </w:rPr>
      </w:pPr>
      <w:r w:rsidRPr="009C5A0C">
        <w:rPr>
          <w:rFonts w:cstheme="minorHAnsi"/>
          <w:color w:val="FF0000"/>
        </w:rPr>
        <w:t>The o</w:t>
      </w:r>
      <w:r w:rsidR="00070ACB" w:rsidRPr="009C5A0C">
        <w:rPr>
          <w:rFonts w:cstheme="minorHAnsi"/>
          <w:color w:val="FF0000"/>
        </w:rPr>
        <w:t>fficial winter season start</w:t>
      </w:r>
      <w:r w:rsidRPr="009C5A0C">
        <w:rPr>
          <w:rFonts w:cstheme="minorHAnsi"/>
          <w:color w:val="FF0000"/>
        </w:rPr>
        <w:t>s</w:t>
      </w:r>
      <w:r w:rsidR="00070ACB" w:rsidRPr="009C5A0C">
        <w:rPr>
          <w:rFonts w:cstheme="minorHAnsi"/>
          <w:color w:val="FF0000"/>
        </w:rPr>
        <w:t xml:space="preserve"> on a different day every year</w:t>
      </w:r>
      <w:r w:rsidR="00582A6C" w:rsidRPr="009C5A0C">
        <w:rPr>
          <w:rFonts w:cstheme="minorHAnsi"/>
          <w:color w:val="FF0000"/>
        </w:rPr>
        <w:t xml:space="preserve"> and the historical records of those date are hard to trace</w:t>
      </w:r>
      <w:r w:rsidR="00070ACB" w:rsidRPr="009C5A0C">
        <w:rPr>
          <w:rFonts w:cstheme="minorHAnsi"/>
          <w:color w:val="FF0000"/>
        </w:rPr>
        <w:t xml:space="preserve">. </w:t>
      </w:r>
      <w:r w:rsidR="00582A6C" w:rsidRPr="009C5A0C">
        <w:rPr>
          <w:rFonts w:cstheme="minorHAnsi"/>
          <w:color w:val="FF0000"/>
        </w:rPr>
        <w:t>In this report</w:t>
      </w:r>
      <w:r w:rsidR="00070ACB" w:rsidRPr="009C5A0C">
        <w:rPr>
          <w:rFonts w:cstheme="minorHAnsi"/>
          <w:color w:val="FF0000"/>
        </w:rPr>
        <w:t>, we define our winter months</w:t>
      </w:r>
      <w:r w:rsidR="008E0E5D" w:rsidRPr="009C5A0C">
        <w:rPr>
          <w:rFonts w:cstheme="minorHAnsi"/>
          <w:color w:val="FF0000"/>
        </w:rPr>
        <w:t xml:space="preserve"> </w:t>
      </w:r>
      <w:commentRangeStart w:id="37"/>
      <w:commentRangeStart w:id="38"/>
      <w:r w:rsidR="008E0E5D" w:rsidRPr="009C5A0C">
        <w:rPr>
          <w:rFonts w:cstheme="minorHAnsi"/>
          <w:color w:val="FF0000"/>
        </w:rPr>
        <w:t xml:space="preserve">from the seasonal pattern of </w:t>
      </w:r>
      <w:r w:rsidR="00D840BB" w:rsidRPr="009C5A0C">
        <w:rPr>
          <w:rFonts w:cstheme="minorHAnsi"/>
          <w:color w:val="FF0000"/>
        </w:rPr>
        <w:t>PM2.5 level</w:t>
      </w:r>
      <w:commentRangeEnd w:id="37"/>
      <w:r w:rsidRPr="009C5A0C">
        <w:rPr>
          <w:rStyle w:val="CommentReference"/>
          <w:color w:val="FF0000"/>
        </w:rPr>
        <w:commentReference w:id="37"/>
      </w:r>
      <w:commentRangeEnd w:id="38"/>
      <w:r w:rsidR="00582A6C" w:rsidRPr="009C5A0C">
        <w:rPr>
          <w:rStyle w:val="CommentReference"/>
          <w:color w:val="FF0000"/>
        </w:rPr>
        <w:commentReference w:id="38"/>
      </w:r>
      <w:r w:rsidR="008E0E5D" w:rsidRPr="009C5A0C">
        <w:rPr>
          <w:rFonts w:cstheme="minorHAnsi"/>
          <w:color w:val="FF0000"/>
        </w:rPr>
        <w:t>.</w:t>
      </w:r>
      <w:r w:rsidR="004849AC" w:rsidRPr="009C5A0C">
        <w:rPr>
          <w:rFonts w:cstheme="minorHAnsi"/>
          <w:color w:val="FF0000"/>
        </w:rPr>
        <w:t xml:space="preserve"> This is to be between </w:t>
      </w:r>
      <w:r w:rsidR="00116472" w:rsidRPr="009C5A0C">
        <w:rPr>
          <w:rFonts w:cstheme="minorHAnsi"/>
          <w:color w:val="FF0000"/>
        </w:rPr>
        <w:t xml:space="preserve">the </w:t>
      </w:r>
      <w:r w:rsidR="004849AC" w:rsidRPr="009C5A0C">
        <w:rPr>
          <w:rFonts w:cstheme="minorHAnsi"/>
          <w:color w:val="FF0000"/>
        </w:rPr>
        <w:t xml:space="preserve">1st </w:t>
      </w:r>
      <w:r w:rsidR="00116472" w:rsidRPr="009C5A0C">
        <w:rPr>
          <w:rFonts w:cstheme="minorHAnsi"/>
          <w:color w:val="FF0000"/>
        </w:rPr>
        <w:t xml:space="preserve">of </w:t>
      </w:r>
      <w:r w:rsidR="004849AC" w:rsidRPr="009C5A0C">
        <w:rPr>
          <w:rFonts w:cstheme="minorHAnsi"/>
          <w:color w:val="FF0000"/>
        </w:rPr>
        <w:t xml:space="preserve">December and </w:t>
      </w:r>
      <w:r w:rsidR="00116472" w:rsidRPr="009C5A0C">
        <w:rPr>
          <w:rFonts w:cstheme="minorHAnsi"/>
          <w:color w:val="FF0000"/>
        </w:rPr>
        <w:t xml:space="preserve">the 30th of </w:t>
      </w:r>
      <w:r w:rsidR="004849AC" w:rsidRPr="009C5A0C">
        <w:rPr>
          <w:rFonts w:cstheme="minorHAnsi"/>
          <w:color w:val="FF0000"/>
        </w:rPr>
        <w:t>April. This season will be used to calculate the yearly trends</w:t>
      </w:r>
      <w:r w:rsidR="00506FF7" w:rsidRPr="009C5A0C">
        <w:rPr>
          <w:rFonts w:cstheme="minorHAnsi"/>
          <w:color w:val="FF0000"/>
        </w:rPr>
        <w:t xml:space="preserve"> (called winter year) in the later part of this report, for example in </w:t>
      </w:r>
      <w:r w:rsidR="00506FF7" w:rsidRPr="009C5A0C">
        <w:rPr>
          <w:rFonts w:cstheme="minorHAnsi"/>
          <w:color w:val="FF0000"/>
        </w:rPr>
        <w:fldChar w:fldCharType="begin"/>
      </w:r>
      <w:r w:rsidR="00506FF7" w:rsidRPr="009C5A0C">
        <w:rPr>
          <w:rFonts w:cstheme="minorHAnsi"/>
          <w:color w:val="FF0000"/>
        </w:rPr>
        <w:instrText xml:space="preserve"> REF _Ref40622758 \h </w:instrText>
      </w:r>
      <w:r w:rsidR="00506FF7" w:rsidRPr="009C5A0C">
        <w:rPr>
          <w:rFonts w:cstheme="minorHAnsi"/>
          <w:color w:val="FF0000"/>
        </w:rPr>
      </w:r>
      <w:r w:rsidR="00506FF7" w:rsidRPr="009C5A0C">
        <w:rPr>
          <w:rFonts w:cstheme="minorHAnsi"/>
          <w:color w:val="FF0000"/>
        </w:rPr>
        <w:fldChar w:fldCharType="separate"/>
      </w:r>
      <w:r w:rsidR="00506FF7" w:rsidRPr="009C5A0C">
        <w:rPr>
          <w:color w:val="FF0000"/>
        </w:rPr>
        <w:t xml:space="preserve">Figure </w:t>
      </w:r>
      <w:r w:rsidR="00506FF7" w:rsidRPr="009C5A0C">
        <w:rPr>
          <w:noProof/>
          <w:color w:val="FF0000"/>
        </w:rPr>
        <w:t>6</w:t>
      </w:r>
      <w:r w:rsidR="00506FF7" w:rsidRPr="009C5A0C">
        <w:rPr>
          <w:rFonts w:cstheme="minorHAnsi"/>
          <w:color w:val="FF0000"/>
        </w:rPr>
        <w:fldChar w:fldCharType="end"/>
      </w:r>
      <w:r w:rsidR="00506FF7" w:rsidRPr="009C5A0C">
        <w:rPr>
          <w:rFonts w:cstheme="minorHAnsi"/>
          <w:color w:val="FF0000"/>
        </w:rPr>
        <w:t xml:space="preserve"> </w:t>
      </w:r>
      <w:r w:rsidR="004849AC" w:rsidRPr="009C5A0C">
        <w:rPr>
          <w:rFonts w:cstheme="minorHAnsi"/>
          <w:color w:val="FF0000"/>
        </w:rPr>
        <w:t xml:space="preserve"> the report</w:t>
      </w:r>
      <w:r w:rsidR="00116472" w:rsidRPr="009C5A0C">
        <w:rPr>
          <w:rFonts w:cstheme="minorHAnsi"/>
          <w:color w:val="FF0000"/>
        </w:rPr>
        <w:t xml:space="preserve"> as well</w:t>
      </w:r>
      <w:r w:rsidR="004849AC" w:rsidRPr="009C5A0C">
        <w:rPr>
          <w:rFonts w:cstheme="minorHAnsi"/>
          <w:color w:val="FF0000"/>
        </w:rPr>
        <w:t xml:space="preserve">. </w:t>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plots the daily average of PM2.5 levels </w:t>
      </w:r>
      <w:r w:rsidR="004849AC" w:rsidRPr="009C5A0C">
        <w:rPr>
          <w:rFonts w:cstheme="minorHAnsi"/>
          <w:color w:val="FF0000"/>
        </w:rPr>
        <w:t>over 14 years</w:t>
      </w:r>
      <w:r w:rsidR="008E0E5D" w:rsidRPr="009C5A0C">
        <w:rPr>
          <w:rFonts w:cstheme="minorHAnsi"/>
          <w:color w:val="FF0000"/>
        </w:rPr>
        <w:t xml:space="preserve">. The solid blue line </w:t>
      </w:r>
      <w:r w:rsidR="004849AC" w:rsidRPr="009C5A0C">
        <w:rPr>
          <w:rFonts w:cstheme="minorHAnsi"/>
          <w:color w:val="FF0000"/>
        </w:rPr>
        <w:t xml:space="preserve">shows the </w:t>
      </w:r>
      <w:r w:rsidR="009E3A82" w:rsidRPr="009C5A0C">
        <w:rPr>
          <w:rFonts w:cstheme="minorHAnsi"/>
          <w:color w:val="FF0000"/>
        </w:rPr>
        <w:t>mean</w:t>
      </w:r>
      <w:r w:rsidR="004849AC" w:rsidRPr="009C5A0C">
        <w:rPr>
          <w:rFonts w:cstheme="minorHAnsi"/>
          <w:color w:val="FF0000"/>
        </w:rPr>
        <w:t xml:space="preserve"> </w:t>
      </w:r>
      <w:r w:rsidR="008E0E5D" w:rsidRPr="009C5A0C">
        <w:rPr>
          <w:rFonts w:cstheme="minorHAnsi"/>
          <w:color w:val="FF0000"/>
        </w:rPr>
        <w:t>This average value exceeds the</w:t>
      </w:r>
      <w:r w:rsidR="00070ACB" w:rsidRPr="009C5A0C">
        <w:rPr>
          <w:rFonts w:cstheme="minorHAnsi"/>
          <w:color w:val="FF0000"/>
        </w:rPr>
        <w:t xml:space="preserve"> </w:t>
      </w:r>
      <w:r w:rsidR="005F2325" w:rsidRPr="009C5A0C">
        <w:rPr>
          <w:rFonts w:cstheme="minorHAnsi"/>
          <w:color w:val="FF0000"/>
        </w:rPr>
        <w:t>healthy</w:t>
      </w:r>
      <w:r w:rsidR="00070ACB" w:rsidRPr="009C5A0C">
        <w:rPr>
          <w:rFonts w:cstheme="minorHAnsi"/>
          <w:color w:val="FF0000"/>
        </w:rPr>
        <w:t xml:space="preserve"> limit</w:t>
      </w:r>
      <w:r w:rsidR="00116472" w:rsidRPr="009C5A0C">
        <w:rPr>
          <w:rFonts w:cstheme="minorHAnsi"/>
          <w:color w:val="FF0000"/>
        </w:rPr>
        <w:t xml:space="preserve">, marked across the graph in red, </w:t>
      </w:r>
      <w:r w:rsidR="008E0E5D" w:rsidRPr="009C5A0C">
        <w:rPr>
          <w:rFonts w:cstheme="minorHAnsi"/>
          <w:color w:val="FF0000"/>
        </w:rPr>
        <w:t>between December and April</w:t>
      </w:r>
      <w:r w:rsidR="00070ACB" w:rsidRPr="009C5A0C">
        <w:rPr>
          <w:rFonts w:cstheme="minorHAnsi"/>
          <w:color w:val="FF0000"/>
        </w:rPr>
        <w:t xml:space="preserve">. </w:t>
      </w:r>
      <w:r w:rsidR="00116472" w:rsidRPr="009C5A0C">
        <w:rPr>
          <w:rFonts w:cstheme="minorHAnsi"/>
          <w:color w:val="FF0000"/>
        </w:rPr>
        <w:t xml:space="preserve">This </w:t>
      </w:r>
      <w:r w:rsidR="008E0E5D" w:rsidRPr="009C5A0C">
        <w:rPr>
          <w:rFonts w:cstheme="minorHAnsi"/>
          <w:color w:val="FF0000"/>
        </w:rPr>
        <w:t xml:space="preserve">seasonal pattern in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will be compared with the wind and hotspots pattern in </w:t>
      </w:r>
      <w:r w:rsidR="008E0E5D" w:rsidRPr="009C5A0C">
        <w:rPr>
          <w:rFonts w:cstheme="minorHAnsi"/>
          <w:color w:val="FF0000"/>
        </w:rPr>
        <w:fldChar w:fldCharType="begin"/>
      </w:r>
      <w:r w:rsidR="008E0E5D" w:rsidRPr="009C5A0C">
        <w:rPr>
          <w:rFonts w:cstheme="minorHAnsi"/>
          <w:color w:val="FF0000"/>
        </w:rPr>
        <w:instrText xml:space="preserve"> REF _Ref41134072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8</w:t>
      </w:r>
      <w:r w:rsidR="008E0E5D" w:rsidRPr="009C5A0C">
        <w:rPr>
          <w:rFonts w:cstheme="minorHAnsi"/>
          <w:color w:val="FF0000"/>
        </w:rPr>
        <w:fldChar w:fldCharType="end"/>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_Ref41156477 \h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10</w:t>
      </w:r>
      <w:r w:rsidR="008E0E5D" w:rsidRPr="009C5A0C">
        <w:rPr>
          <w:rFonts w:cstheme="minorHAnsi"/>
          <w:color w:val="FF0000"/>
        </w:rPr>
        <w:fldChar w:fldCharType="end"/>
      </w:r>
      <w:r w:rsidR="008E0E5D" w:rsidRPr="009C5A0C">
        <w:rPr>
          <w:rFonts w:cstheme="minorHAnsi"/>
          <w:color w:val="FF0000"/>
        </w:rPr>
        <w:t xml:space="preserve">, and </w:t>
      </w:r>
      <w:r w:rsidR="008E0E5D" w:rsidRPr="009C5A0C">
        <w:rPr>
          <w:rFonts w:cstheme="minorHAnsi"/>
          <w:color w:val="FF0000"/>
        </w:rPr>
        <w:fldChar w:fldCharType="begin"/>
      </w:r>
      <w:r w:rsidR="008E0E5D" w:rsidRPr="009C5A0C">
        <w:rPr>
          <w:rFonts w:cstheme="minorHAnsi"/>
          <w:color w:val="FF0000"/>
        </w:rPr>
        <w:instrText xml:space="preserve"> REF _Ref41207123 \h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11</w:t>
      </w:r>
      <w:r w:rsidR="008E0E5D" w:rsidRPr="009C5A0C">
        <w:rPr>
          <w:rFonts w:cstheme="minorHAnsi"/>
          <w:color w:val="FF0000"/>
        </w:rPr>
        <w:fldChar w:fldCharType="end"/>
      </w:r>
      <w:r w:rsidR="008E0E5D" w:rsidRPr="009C5A0C">
        <w:rPr>
          <w:rFonts w:cstheme="minorHAnsi"/>
          <w:color w:val="FF0000"/>
        </w:rPr>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62020BAE" w:rsidR="00B43730" w:rsidRDefault="00C316FD" w:rsidP="00C316FD">
      <w:pPr>
        <w:pStyle w:val="Caption"/>
        <w:rPr>
          <w:ins w:id="39" w:author="Fern" w:date="2020-06-06T14:32:00Z"/>
        </w:rPr>
      </w:pPr>
      <w:bookmarkStart w:id="40" w:name="_Ref41206672"/>
      <w:r>
        <w:t xml:space="preserve">Figure </w:t>
      </w:r>
      <w:fldSimple w:instr=" SEQ Figure \* ARABIC ">
        <w:r w:rsidR="000A44DF">
          <w:rPr>
            <w:noProof/>
          </w:rPr>
          <w:t>5</w:t>
        </w:r>
      </w:fldSimple>
      <w:bookmarkEnd w:id="40"/>
      <w:r>
        <w:t xml:space="preserve">: </w:t>
      </w:r>
      <w:r w:rsidR="00D858BB">
        <w:t>Daily</w:t>
      </w:r>
      <w:r w:rsidR="00AA03BB">
        <w:t xml:space="preserve"> average of PM2.5 level in </w:t>
      </w:r>
      <w:r w:rsidR="00D840BB">
        <w:t xml:space="preserve">a </w:t>
      </w:r>
      <w:r w:rsidR="00AA03BB">
        <w:t>different year. The solid blue line</w:t>
      </w:r>
      <w:r w:rsidR="00D858BB">
        <w:t xml:space="preserve"> is the</w:t>
      </w:r>
      <w:r w:rsidR="00AA03BB">
        <w:t xml:space="preserve"> average</w:t>
      </w:r>
      <w:r w:rsidR="00D858BB">
        <w:t xml:space="preserve"> pollution level for the same day of year</w:t>
      </w:r>
      <w:r w:rsidR="00AA03BB">
        <w:t xml:space="preserve">. The average </w:t>
      </w:r>
      <w:r w:rsidR="00116472">
        <w:t xml:space="preserve">crosses the </w:t>
      </w:r>
      <w:r w:rsidR="00AA03BB">
        <w:t xml:space="preserve">healthy limit </w:t>
      </w:r>
      <w:r w:rsidR="00C80495">
        <w:t xml:space="preserve">(horizontal red line) </w:t>
      </w:r>
      <w:r w:rsidR="00AA03BB">
        <w:t xml:space="preserve">between December – April. </w:t>
      </w:r>
      <w:commentRangeStart w:id="41"/>
      <w:commentRangeStart w:id="42"/>
      <w:del w:id="43" w:author="Fern" w:date="2020-06-06T14:48:00Z">
        <w:r w:rsidR="00AA03BB" w:rsidDel="008F2CC9">
          <w:delText>These defined the winter season in this report</w:delText>
        </w:r>
        <w:commentRangeEnd w:id="41"/>
        <w:r w:rsidR="00116472" w:rsidDel="008F2CC9">
          <w:rPr>
            <w:rStyle w:val="CommentReference"/>
            <w:i w:val="0"/>
            <w:iCs w:val="0"/>
          </w:rPr>
          <w:commentReference w:id="41"/>
        </w:r>
        <w:commentRangeEnd w:id="42"/>
        <w:r w:rsidR="00506FF7" w:rsidDel="008F2CC9">
          <w:rPr>
            <w:rStyle w:val="CommentReference"/>
            <w:i w:val="0"/>
            <w:iCs w:val="0"/>
          </w:rPr>
          <w:commentReference w:id="42"/>
        </w:r>
        <w:r w:rsidR="00AA03BB" w:rsidDel="008F2CC9">
          <w:delText xml:space="preserve">. </w:delText>
        </w:r>
      </w:del>
    </w:p>
    <w:p w14:paraId="1DCE469B" w14:textId="4D70A2D2" w:rsidR="009C5A0C" w:rsidRDefault="009C5A0C" w:rsidP="009C5A0C">
      <w:pPr>
        <w:rPr>
          <w:ins w:id="44" w:author="Fern" w:date="2020-06-06T14:40:00Z"/>
          <w:rFonts w:cstheme="minorHAnsi"/>
          <w:color w:val="FF0000"/>
        </w:rPr>
      </w:pPr>
      <w:ins w:id="45" w:author="Fern" w:date="2020-06-06T14:32:00Z">
        <w:r>
          <w:t xml:space="preserve">To understand the seasonal behavior </w:t>
        </w:r>
      </w:ins>
      <w:ins w:id="46" w:author="Fern" w:date="2020-06-06T14:33:00Z">
        <w:r>
          <w:t>of the air pollutions,</w:t>
        </w:r>
      </w:ins>
      <w:ins w:id="47" w:author="Fern" w:date="2020-06-06T14:34:00Z">
        <w:r>
          <w:t xml:space="preserve"> </w:t>
        </w:r>
      </w:ins>
      <w:ins w:id="48" w:author="Fern" w:date="2020-06-06T14:35:00Z">
        <w:r>
          <w:t>we look at this average pollution levels on the same calendar date from different year</w:t>
        </w:r>
      </w:ins>
      <w:ins w:id="49" w:author="Fern" w:date="2020-06-06T14:36:00Z">
        <w:r>
          <w:t xml:space="preserve"> in </w:t>
        </w:r>
        <w:r w:rsidRPr="009C5A0C">
          <w:rPr>
            <w:rFonts w:cstheme="minorHAnsi"/>
            <w:color w:val="FF0000"/>
          </w:rPr>
          <w:fldChar w:fldCharType="begin"/>
        </w:r>
        <w:r w:rsidRPr="009C5A0C">
          <w:rPr>
            <w:rFonts w:cstheme="minorHAnsi"/>
            <w:color w:val="FF0000"/>
          </w:rPr>
          <w:instrText xml:space="preserve"> REF _Ref41206672 \h  \* MERGEFORMAT </w:instrText>
        </w:r>
        <w:r w:rsidRPr="009C5A0C">
          <w:rPr>
            <w:rFonts w:cstheme="minorHAnsi"/>
            <w:color w:val="FF0000"/>
          </w:rPr>
        </w:r>
        <w:r w:rsidRPr="009C5A0C">
          <w:rPr>
            <w:rFonts w:cstheme="minorHAnsi"/>
            <w:color w:val="FF0000"/>
          </w:rPr>
          <w:fldChar w:fldCharType="separate"/>
        </w:r>
        <w:r w:rsidRPr="009C5A0C">
          <w:rPr>
            <w:rFonts w:cstheme="minorHAnsi"/>
            <w:color w:val="FF0000"/>
          </w:rPr>
          <w:t xml:space="preserve">Figure </w:t>
        </w:r>
        <w:r w:rsidRPr="009C5A0C">
          <w:rPr>
            <w:rFonts w:cstheme="minorHAnsi"/>
            <w:noProof/>
            <w:color w:val="FF0000"/>
          </w:rPr>
          <w:t>5</w:t>
        </w:r>
        <w:r w:rsidRPr="009C5A0C">
          <w:rPr>
            <w:rFonts w:cstheme="minorHAnsi"/>
            <w:color w:val="FF0000"/>
          </w:rPr>
          <w:fldChar w:fldCharType="end"/>
        </w:r>
      </w:ins>
      <w:ins w:id="50" w:author="Fern" w:date="2020-06-06T14:35:00Z">
        <w:r>
          <w:t>.</w:t>
        </w:r>
      </w:ins>
      <w:ins w:id="51" w:author="Fern" w:date="2020-06-06T14:36:00Z">
        <w:r>
          <w:t xml:space="preserve"> Different colors indicate the data from different year. The solid blue line is the average value.  The PM2.5 level significantly increase</w:t>
        </w:r>
      </w:ins>
      <w:ins w:id="52" w:author="Fern" w:date="2020-06-06T14:37:00Z">
        <w:r>
          <w:t>s</w:t>
        </w:r>
      </w:ins>
      <w:ins w:id="53" w:author="Fern" w:date="2020-06-06T14:36:00Z">
        <w:r>
          <w:t xml:space="preserve"> in winter season</w:t>
        </w:r>
      </w:ins>
      <w:ins w:id="54" w:author="Fern" w:date="2020-06-06T14:37:00Z">
        <w:r>
          <w:t xml:space="preserve">. The average values exceed the health limit (horizontal red line) </w:t>
        </w:r>
        <w:r w:rsidRPr="009C5A0C">
          <w:rPr>
            <w:rFonts w:cstheme="minorHAnsi"/>
            <w:color w:val="FF0000"/>
          </w:rPr>
          <w:t>between the 1st of December and the 30th of April.</w:t>
        </w:r>
      </w:ins>
      <w:ins w:id="55" w:author="Fern" w:date="2020-06-06T14:39:00Z">
        <w:r>
          <w:rPr>
            <w:rFonts w:cstheme="minorHAnsi"/>
            <w:color w:val="FF0000"/>
          </w:rPr>
          <w:t xml:space="preserve"> We call this period </w:t>
        </w:r>
      </w:ins>
      <w:ins w:id="56" w:author="Fern" w:date="2020-06-06T14:40:00Z">
        <w:r w:rsidRPr="009C5A0C">
          <w:rPr>
            <w:rFonts w:cstheme="minorHAnsi"/>
            <w:i/>
            <w:iCs/>
            <w:color w:val="FF0000"/>
            <w:rPrChange w:id="57" w:author="Fern" w:date="2020-06-06T14:40:00Z">
              <w:rPr>
                <w:rFonts w:cstheme="minorHAnsi"/>
                <w:color w:val="FF0000"/>
              </w:rPr>
            </w:rPrChange>
          </w:rPr>
          <w:t>an</w:t>
        </w:r>
      </w:ins>
      <w:ins w:id="58" w:author="Fern" w:date="2020-06-06T14:39:00Z">
        <w:r w:rsidRPr="009C5A0C">
          <w:rPr>
            <w:rFonts w:cstheme="minorHAnsi"/>
            <w:i/>
            <w:iCs/>
            <w:color w:val="FF0000"/>
            <w:rPrChange w:id="59" w:author="Fern" w:date="2020-06-06T14:40:00Z">
              <w:rPr>
                <w:rFonts w:cstheme="minorHAnsi"/>
                <w:color w:val="FF0000"/>
              </w:rPr>
            </w:rPrChange>
          </w:rPr>
          <w:t xml:space="preserve"> </w:t>
        </w:r>
      </w:ins>
      <w:ins w:id="60" w:author="Fern" w:date="2020-06-06T14:40:00Z">
        <w:r w:rsidRPr="009C5A0C">
          <w:rPr>
            <w:rFonts w:cstheme="minorHAnsi"/>
            <w:i/>
            <w:iCs/>
            <w:color w:val="FF0000"/>
            <w:rPrChange w:id="61" w:author="Fern" w:date="2020-06-06T14:40:00Z">
              <w:rPr>
                <w:rFonts w:cstheme="minorHAnsi"/>
                <w:color w:val="FF0000"/>
              </w:rPr>
            </w:rPrChange>
          </w:rPr>
          <w:t xml:space="preserve">air </w:t>
        </w:r>
      </w:ins>
      <w:ins w:id="62" w:author="Fern" w:date="2020-06-06T14:39:00Z">
        <w:r w:rsidRPr="009C5A0C">
          <w:rPr>
            <w:rFonts w:cstheme="minorHAnsi"/>
            <w:i/>
            <w:iCs/>
            <w:color w:val="FF0000"/>
            <w:rPrChange w:id="63" w:author="Fern" w:date="2020-06-06T14:40:00Z">
              <w:rPr>
                <w:rFonts w:cstheme="minorHAnsi"/>
                <w:color w:val="FF0000"/>
              </w:rPr>
            </w:rPrChange>
          </w:rPr>
          <w:t>pollution season</w:t>
        </w:r>
        <w:r>
          <w:rPr>
            <w:rFonts w:cstheme="minorHAnsi"/>
            <w:color w:val="FF0000"/>
          </w:rPr>
          <w:t>.</w:t>
        </w:r>
      </w:ins>
      <w:ins w:id="64" w:author="Fern" w:date="2020-06-06T14:40:00Z">
        <w:r>
          <w:rPr>
            <w:rFonts w:cstheme="minorHAnsi"/>
            <w:color w:val="FF0000"/>
          </w:rPr>
          <w:t xml:space="preserve"> </w:t>
        </w:r>
      </w:ins>
    </w:p>
    <w:p w14:paraId="75232CA6" w14:textId="6174DEC1" w:rsidR="009C5A0C" w:rsidRDefault="009C5A0C" w:rsidP="009C5A0C">
      <w:pPr>
        <w:rPr>
          <w:ins w:id="65" w:author="Fern" w:date="2020-06-06T14:40:00Z"/>
          <w:rFonts w:cstheme="minorHAnsi"/>
          <w:color w:val="FF0000"/>
        </w:rPr>
      </w:pPr>
    </w:p>
    <w:p w14:paraId="4CB77E17" w14:textId="77777777" w:rsidR="008F2CC9" w:rsidRPr="009C5A0C" w:rsidRDefault="009C5A0C" w:rsidP="008F2CC9">
      <w:pPr>
        <w:rPr>
          <w:ins w:id="66" w:author="Fern" w:date="2020-06-06T14:47:00Z"/>
          <w:rFonts w:cstheme="minorHAnsi"/>
          <w:color w:val="FF0000"/>
        </w:rPr>
      </w:pPr>
      <w:ins w:id="67" w:author="Fern" w:date="2020-06-06T14:40:00Z">
        <w:r>
          <w:rPr>
            <w:rFonts w:cstheme="minorHAnsi"/>
            <w:color w:val="FF0000"/>
          </w:rPr>
          <w:t xml:space="preserve">The pollution season </w:t>
        </w:r>
      </w:ins>
      <w:ins w:id="68" w:author="Fern" w:date="2020-06-06T14:43:00Z">
        <w:r w:rsidR="008F2CC9">
          <w:rPr>
            <w:rFonts w:cstheme="minorHAnsi"/>
            <w:color w:val="FF0000"/>
          </w:rPr>
          <w:t xml:space="preserve">behavior </w:t>
        </w:r>
      </w:ins>
      <w:ins w:id="69" w:author="Fern" w:date="2020-06-06T14:40:00Z">
        <w:r>
          <w:rPr>
            <w:rFonts w:cstheme="minorHAnsi"/>
            <w:color w:val="FF0000"/>
          </w:rPr>
          <w:t>is important for s</w:t>
        </w:r>
      </w:ins>
      <w:ins w:id="70" w:author="Fern" w:date="2020-06-06T14:41:00Z">
        <w:r>
          <w:rPr>
            <w:rFonts w:cstheme="minorHAnsi"/>
            <w:color w:val="FF0000"/>
          </w:rPr>
          <w:t>tudying the yearly trend. Typically, the yearly average values are lower</w:t>
        </w:r>
        <w:r w:rsidR="008F2CC9">
          <w:rPr>
            <w:rFonts w:cstheme="minorHAnsi"/>
            <w:color w:val="FF0000"/>
          </w:rPr>
          <w:t xml:space="preserve"> than the average </w:t>
        </w:r>
      </w:ins>
      <w:ins w:id="71" w:author="Fern" w:date="2020-06-06T14:44:00Z">
        <w:r w:rsidR="008F2CC9">
          <w:rPr>
            <w:rFonts w:cstheme="minorHAnsi"/>
            <w:color w:val="FF0000"/>
          </w:rPr>
          <w:t>of the values from just</w:t>
        </w:r>
      </w:ins>
      <w:ins w:id="72" w:author="Fern" w:date="2020-06-06T14:41:00Z">
        <w:r w:rsidR="008F2CC9">
          <w:rPr>
            <w:rFonts w:cstheme="minorHAnsi"/>
            <w:color w:val="FF0000"/>
          </w:rPr>
          <w:t xml:space="preserve"> the air pollution season. Therefore, </w:t>
        </w:r>
      </w:ins>
      <w:ins w:id="73" w:author="Fern" w:date="2020-06-06T14:42:00Z">
        <w:r w:rsidR="008F2CC9">
          <w:rPr>
            <w:rFonts w:cstheme="minorHAnsi"/>
            <w:color w:val="FF0000"/>
          </w:rPr>
          <w:t xml:space="preserve">it is more informative to studying </w:t>
        </w:r>
      </w:ins>
      <w:ins w:id="74" w:author="Fern" w:date="2020-06-06T14:43:00Z">
        <w:r w:rsidR="008F2CC9">
          <w:rPr>
            <w:rFonts w:cstheme="minorHAnsi"/>
            <w:color w:val="FF0000"/>
          </w:rPr>
          <w:t>change in the</w:t>
        </w:r>
      </w:ins>
      <w:ins w:id="75" w:author="Fern" w:date="2020-06-06T14:42:00Z">
        <w:r w:rsidR="008F2CC9">
          <w:rPr>
            <w:rFonts w:cstheme="minorHAnsi"/>
            <w:color w:val="FF0000"/>
          </w:rPr>
          <w:t xml:space="preserve"> average from the air pollution season. </w:t>
        </w:r>
      </w:ins>
      <w:ins w:id="76" w:author="Fern" w:date="2020-06-06T14:43:00Z">
        <w:r w:rsidR="008F2CC9">
          <w:rPr>
            <w:rFonts w:cstheme="minorHAnsi"/>
            <w:color w:val="FF0000"/>
          </w:rPr>
          <w:t>More</w:t>
        </w:r>
      </w:ins>
      <w:ins w:id="77" w:author="Fern" w:date="2020-06-06T14:44:00Z">
        <w:r w:rsidR="008F2CC9">
          <w:rPr>
            <w:rFonts w:cstheme="minorHAnsi"/>
            <w:color w:val="FF0000"/>
          </w:rPr>
          <w:t>over, the seas</w:t>
        </w:r>
      </w:ins>
      <w:ins w:id="78" w:author="Fern" w:date="2020-06-06T14:45:00Z">
        <w:r w:rsidR="008F2CC9">
          <w:rPr>
            <w:rFonts w:cstheme="minorHAnsi"/>
            <w:color w:val="FF0000"/>
          </w:rPr>
          <w:t xml:space="preserve">onal pattern </w:t>
        </w:r>
        <w:r w:rsidR="008F2CC9">
          <w:t xml:space="preserve"> </w:t>
        </w:r>
        <w:r w:rsidR="008F2CC9" w:rsidRPr="009C5A0C">
          <w:rPr>
            <w:rFonts w:cstheme="minorHAnsi"/>
            <w:color w:val="FF0000"/>
          </w:rPr>
          <w:fldChar w:fldCharType="begin"/>
        </w:r>
        <w:r w:rsidR="008F2CC9" w:rsidRPr="009C5A0C">
          <w:rPr>
            <w:rFonts w:cstheme="minorHAnsi"/>
            <w:color w:val="FF0000"/>
          </w:rPr>
          <w:instrText xml:space="preserve"> REF _Ref41206672 \h  \* MERGEFORMAT </w:instrText>
        </w:r>
        <w:r w:rsidR="008F2CC9" w:rsidRPr="009C5A0C">
          <w:rPr>
            <w:rFonts w:cstheme="minorHAnsi"/>
            <w:color w:val="FF0000"/>
          </w:rPr>
        </w:r>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5</w:t>
        </w:r>
        <w:r w:rsidR="008F2CC9" w:rsidRPr="009C5A0C">
          <w:rPr>
            <w:rFonts w:cstheme="minorHAnsi"/>
            <w:color w:val="FF0000"/>
          </w:rPr>
          <w:fldChar w:fldCharType="end"/>
        </w:r>
        <w:r w:rsidR="008F2CC9">
          <w:t xml:space="preserve"> is also useful when studying relationship with</w:t>
        </w:r>
      </w:ins>
      <w:ins w:id="79" w:author="Fern" w:date="2020-06-06T14:46:00Z">
        <w:r w:rsidR="008F2CC9">
          <w:t xml:space="preserve"> pollutions sources, which may </w:t>
        </w:r>
      </w:ins>
      <w:ins w:id="80" w:author="Fern" w:date="2020-06-06T14:47:00Z">
        <w:r w:rsidR="008F2CC9">
          <w:t xml:space="preserve">exhibit a similar seasonal pattern. These relationship are discussed in </w:t>
        </w:r>
        <w:r w:rsidR="008F2CC9" w:rsidRPr="009C5A0C">
          <w:rPr>
            <w:rFonts w:cstheme="minorHAnsi"/>
            <w:color w:val="FF0000"/>
          </w:rPr>
          <w:fldChar w:fldCharType="begin"/>
        </w:r>
        <w:r w:rsidR="008F2CC9" w:rsidRPr="009C5A0C">
          <w:rPr>
            <w:rFonts w:cstheme="minorHAnsi"/>
            <w:color w:val="FF0000"/>
          </w:rPr>
          <w:instrText xml:space="preserve"> REF _Ref41134072 \h  \* MERGEFORMAT </w:instrText>
        </w:r>
        <w:r w:rsidR="008F2CC9" w:rsidRPr="009C5A0C">
          <w:rPr>
            <w:rFonts w:cstheme="minorHAnsi"/>
            <w:color w:val="FF0000"/>
          </w:rPr>
        </w:r>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8</w:t>
        </w:r>
        <w:r w:rsidR="008F2CC9" w:rsidRPr="009C5A0C">
          <w:rPr>
            <w:rFonts w:cstheme="minorHAnsi"/>
            <w:color w:val="FF0000"/>
          </w:rPr>
          <w:fldChar w:fldCharType="end"/>
        </w:r>
        <w:r w:rsidR="008F2CC9" w:rsidRPr="009C5A0C">
          <w:rPr>
            <w:rFonts w:cstheme="minorHAnsi"/>
            <w:color w:val="FF0000"/>
          </w:rPr>
          <w:t xml:space="preserve">, </w:t>
        </w:r>
        <w:r w:rsidR="008F2CC9" w:rsidRPr="009C5A0C">
          <w:rPr>
            <w:rFonts w:cstheme="minorHAnsi"/>
            <w:color w:val="FF0000"/>
          </w:rPr>
          <w:fldChar w:fldCharType="begin"/>
        </w:r>
        <w:r w:rsidR="008F2CC9" w:rsidRPr="009C5A0C">
          <w:rPr>
            <w:rFonts w:cstheme="minorHAnsi"/>
            <w:color w:val="FF0000"/>
          </w:rPr>
          <w:instrText xml:space="preserve"> REF _Ref41156477 \h </w:instrText>
        </w:r>
        <w:r w:rsidR="008F2CC9" w:rsidRPr="009C5A0C">
          <w:rPr>
            <w:rFonts w:cstheme="minorHAnsi"/>
            <w:color w:val="FF0000"/>
          </w:rPr>
        </w:r>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10</w:t>
        </w:r>
        <w:r w:rsidR="008F2CC9" w:rsidRPr="009C5A0C">
          <w:rPr>
            <w:rFonts w:cstheme="minorHAnsi"/>
            <w:color w:val="FF0000"/>
          </w:rPr>
          <w:fldChar w:fldCharType="end"/>
        </w:r>
        <w:r w:rsidR="008F2CC9" w:rsidRPr="009C5A0C">
          <w:rPr>
            <w:rFonts w:cstheme="minorHAnsi"/>
            <w:color w:val="FF0000"/>
          </w:rPr>
          <w:t xml:space="preserve">, and </w:t>
        </w:r>
        <w:r w:rsidR="008F2CC9" w:rsidRPr="009C5A0C">
          <w:rPr>
            <w:rFonts w:cstheme="minorHAnsi"/>
            <w:color w:val="FF0000"/>
          </w:rPr>
          <w:fldChar w:fldCharType="begin"/>
        </w:r>
        <w:r w:rsidR="008F2CC9" w:rsidRPr="009C5A0C">
          <w:rPr>
            <w:rFonts w:cstheme="minorHAnsi"/>
            <w:color w:val="FF0000"/>
          </w:rPr>
          <w:instrText xml:space="preserve"> REF _Ref41207123 \h </w:instrText>
        </w:r>
        <w:r w:rsidR="008F2CC9" w:rsidRPr="009C5A0C">
          <w:rPr>
            <w:rFonts w:cstheme="minorHAnsi"/>
            <w:color w:val="FF0000"/>
          </w:rPr>
        </w:r>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11</w:t>
        </w:r>
        <w:r w:rsidR="008F2CC9" w:rsidRPr="009C5A0C">
          <w:rPr>
            <w:rFonts w:cstheme="minorHAnsi"/>
            <w:color w:val="FF0000"/>
          </w:rPr>
          <w:fldChar w:fldCharType="end"/>
        </w:r>
        <w:r w:rsidR="008F2CC9" w:rsidRPr="009C5A0C">
          <w:rPr>
            <w:rFonts w:cstheme="minorHAnsi"/>
            <w:color w:val="FF0000"/>
          </w:rPr>
          <w:t xml:space="preserve">. </w:t>
        </w:r>
      </w:ins>
    </w:p>
    <w:p w14:paraId="5B927518" w14:textId="366D278D" w:rsidR="009C5A0C" w:rsidRDefault="009C5A0C" w:rsidP="009C5A0C">
      <w:pPr>
        <w:rPr>
          <w:ins w:id="81" w:author="Fern" w:date="2020-06-06T14:32:00Z"/>
        </w:rPr>
      </w:pPr>
    </w:p>
    <w:p w14:paraId="3A9DF670" w14:textId="77777777" w:rsidR="009C5A0C" w:rsidRPr="009C5A0C" w:rsidRDefault="009C5A0C" w:rsidP="009C5A0C">
      <w:pPr>
        <w:pPrChange w:id="82" w:author="Fern" w:date="2020-06-06T14:32:00Z">
          <w:pPr>
            <w:pStyle w:val="Caption"/>
          </w:pPr>
        </w:pPrChange>
      </w:pPr>
    </w:p>
    <w:p w14:paraId="3F9F60DE" w14:textId="61535DB1" w:rsidR="00CF6400" w:rsidRPr="00CF6400" w:rsidRDefault="00CF6400" w:rsidP="00CF6400">
      <w:pPr>
        <w:pStyle w:val="Heading2"/>
      </w:pPr>
      <w:bookmarkStart w:id="83" w:name="_Ref40622738"/>
      <w:bookmarkStart w:id="84" w:name="_Toc41207547"/>
      <w:r>
        <w:t>Air Pollution Overtime</w:t>
      </w:r>
      <w:bookmarkEnd w:id="83"/>
      <w:bookmarkEnd w:id="84"/>
      <w:r>
        <w:t xml:space="preserve"> </w:t>
      </w:r>
    </w:p>
    <w:p w14:paraId="60540947" w14:textId="12513DA1" w:rsidR="00CF6400" w:rsidRDefault="006A2064" w:rsidP="00CF6400">
      <w:r>
        <w:fldChar w:fldCharType="begin"/>
      </w:r>
      <w:r>
        <w:instrText xml:space="preserve"> REF _Ref40622758 \h </w:instrText>
      </w:r>
      <w:r>
        <w:fldChar w:fldCharType="separate"/>
      </w:r>
      <w:r w:rsidR="00D959D6">
        <w:t xml:space="preserve">Figure </w:t>
      </w:r>
      <w:r w:rsidR="00D959D6">
        <w:rPr>
          <w:noProof/>
        </w:rPr>
        <w:t>6</w:t>
      </w:r>
      <w:r>
        <w:fldChar w:fldCharType="end"/>
      </w:r>
      <w:r>
        <w:t xml:space="preserve"> </w:t>
      </w:r>
      <w:r w:rsidR="000D375A">
        <w:t>is plotted wit</w:t>
      </w:r>
      <w:r w:rsidR="00196007">
        <w:t xml:space="preserve">h </w:t>
      </w:r>
      <w:r>
        <w:t xml:space="preserve">the </w:t>
      </w:r>
      <w:r w:rsidR="008618B8">
        <w:t xml:space="preserve">average </w:t>
      </w:r>
      <w:r>
        <w:t>PM10 level</w:t>
      </w:r>
      <w:r w:rsidR="008618B8">
        <w:t xml:space="preserve">s during </w:t>
      </w:r>
      <w:r w:rsidR="00D840BB">
        <w:t xml:space="preserve">the </w:t>
      </w:r>
      <w:r w:rsidR="002352F5">
        <w:t>pollution</w:t>
      </w:r>
      <w:r w:rsidR="002352F5">
        <w:t xml:space="preserve"> </w:t>
      </w:r>
      <w:r w:rsidR="008618B8">
        <w:t>season over the year</w:t>
      </w:r>
      <w:r w:rsidR="00523C65">
        <w:t>s</w:t>
      </w:r>
      <w:r>
        <w:t xml:space="preserve">. </w:t>
      </w:r>
      <w:r w:rsidR="001928AC">
        <w:t>The average</w:t>
      </w:r>
      <w:r w:rsidR="00523C65">
        <w:t xml:space="preserve"> is well kept between </w:t>
      </w:r>
      <w:r w:rsidR="009E3A82">
        <w:t>45 and 80</w:t>
      </w:r>
      <w:r w:rsidR="00523C65">
        <w:t xml:space="preserve">, which is a good AQI level, since 2004 up to now. </w:t>
      </w:r>
      <w:r w:rsidR="001928AC">
        <w:t xml:space="preserve"> </w:t>
      </w:r>
      <w:r w:rsidR="009E3A82">
        <w:t xml:space="preserve"> No major points stand out, interpreting no major improvements or worsening of air pollution. However, it is necessary to point out that low yearly average values could be misleading. They are different from daily or hourly average values, which are often much higher than the yearly values. When broken down into days or hours, PM10 levels can exceed the limits. </w:t>
      </w:r>
    </w:p>
    <w:p w14:paraId="5A1C36EA" w14:textId="07738C26" w:rsidR="00726B43" w:rsidRDefault="00726B43" w:rsidP="00CF6400"/>
    <w:p w14:paraId="76D438CF" w14:textId="733DC1A3" w:rsidR="00726B43" w:rsidRDefault="00726B43" w:rsidP="00CF6400">
      <w:r>
        <w:t>Note that the years with low pollution level</w:t>
      </w:r>
      <w:r w:rsidR="009E3A82">
        <w:t>s</w:t>
      </w:r>
      <w:r>
        <w:t xml:space="preserve"> (2011,2017, 2018)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is shifted </w:t>
      </w:r>
      <w:commentRangeStart w:id="85"/>
      <w:commentRangeStart w:id="86"/>
      <w:r w:rsidR="002352F5">
        <w:t xml:space="preserve">to 2010, 2016 and 2017 </w:t>
      </w:r>
      <w:r>
        <w:t xml:space="preserve"> </w:t>
      </w:r>
      <w:commentRangeEnd w:id="85"/>
      <w:r w:rsidR="009E3A82">
        <w:rPr>
          <w:rStyle w:val="CommentReference"/>
        </w:rPr>
        <w:commentReference w:id="85"/>
      </w:r>
      <w:commentRangeEnd w:id="86"/>
      <w:r w:rsidR="002352F5">
        <w:rPr>
          <w:rStyle w:val="CommentReference"/>
        </w:rPr>
        <w:commentReference w:id="86"/>
      </w:r>
      <w:r>
        <w:t xml:space="preserve">in </w:t>
      </w:r>
      <w:r>
        <w:fldChar w:fldCharType="begin"/>
      </w:r>
      <w:r>
        <w:instrText xml:space="preserve"> REF _Ref40622758 \h </w:instrText>
      </w:r>
      <w:r>
        <w:fldChar w:fldCharType="separate"/>
      </w:r>
      <w:r w:rsidR="00D959D6">
        <w:t xml:space="preserve">Figure </w:t>
      </w:r>
      <w:r w:rsidR="00D959D6">
        <w:rPr>
          <w:noProof/>
        </w:rPr>
        <w:t>6</w:t>
      </w:r>
      <w:r>
        <w:fldChar w:fldCharType="end"/>
      </w:r>
      <w:r>
        <w:t xml:space="preserve">. This is because the low number is from the </w:t>
      </w:r>
      <w:r w:rsidR="002352F5">
        <w:t>pollution season</w:t>
      </w:r>
      <w:r w:rsidR="002352F5">
        <w:t xml:space="preserve"> </w:t>
      </w:r>
      <w:r>
        <w:t>of 2010, which also cover</w:t>
      </w:r>
      <w:r w:rsidR="00D840BB">
        <w:t>s</w:t>
      </w:r>
      <w:r>
        <w:t xml:space="preserve"> the early months of 2011.</w:t>
      </w:r>
    </w:p>
    <w:p w14:paraId="12F4C076" w14:textId="77777777" w:rsidR="00CF6400" w:rsidRDefault="00CF6400" w:rsidP="00CF6400"/>
    <w:p w14:paraId="52883646" w14:textId="4771525D" w:rsidR="00CF6400" w:rsidRDefault="008618B8" w:rsidP="00CF6400">
      <w:pPr>
        <w:keepNext/>
      </w:pPr>
      <w:r>
        <w:rPr>
          <w:noProof/>
        </w:rPr>
        <w:lastRenderedPageBreak/>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1DFABCA4" w:rsidR="00CF6400" w:rsidRDefault="00CF6400" w:rsidP="00CF6400">
      <w:pPr>
        <w:pStyle w:val="Caption"/>
      </w:pPr>
      <w:bookmarkStart w:id="87" w:name="_Ref40622758"/>
      <w:bookmarkStart w:id="88" w:name="_Ref40622750"/>
      <w:r>
        <w:t xml:space="preserve">Figure </w:t>
      </w:r>
      <w:fldSimple w:instr=" SEQ Figure \* ARABIC ">
        <w:r w:rsidR="000A44DF">
          <w:rPr>
            <w:noProof/>
          </w:rPr>
          <w:t>6</w:t>
        </w:r>
      </w:fldSimple>
      <w:bookmarkEnd w:id="87"/>
      <w:r>
        <w:t xml:space="preserve">: </w:t>
      </w:r>
      <w:r w:rsidR="00D840BB">
        <w:t xml:space="preserve">a </w:t>
      </w:r>
      <w:r w:rsidR="008618B8">
        <w:t xml:space="preserve">yearly </w:t>
      </w:r>
      <w:r>
        <w:t>average</w:t>
      </w:r>
      <w:r w:rsidR="008618B8">
        <w:t xml:space="preserve"> of</w:t>
      </w:r>
      <w:r>
        <w:t xml:space="preserve"> PM10 value for different </w:t>
      </w:r>
      <w:r w:rsidR="008F2CC9">
        <w:t>pollution</w:t>
      </w:r>
      <w:r w:rsidR="008F2CC9">
        <w:t xml:space="preserve"> </w:t>
      </w:r>
      <w:r>
        <w:t>year</w:t>
      </w:r>
      <w:r w:rsidR="00D840BB">
        <w:t>s</w:t>
      </w:r>
      <w:r>
        <w:t xml:space="preserve">. </w:t>
      </w:r>
      <w:r w:rsidR="002352F5">
        <w:t>An average of pollution</w:t>
      </w:r>
      <w:r w:rsidR="002352F5">
        <w:t xml:space="preserve"> </w:t>
      </w:r>
      <w:r>
        <w:t xml:space="preserve">year </w:t>
      </w:r>
      <w:r w:rsidR="002352F5">
        <w:t xml:space="preserve">only accounts for the data between the </w:t>
      </w:r>
      <w:r w:rsidR="005F2325">
        <w:t>December</w:t>
      </w:r>
      <w:r w:rsidR="002352F5">
        <w:t xml:space="preserve"> </w:t>
      </w:r>
      <w:r w:rsidR="002352F5">
        <w:t>1</w:t>
      </w:r>
      <w:r w:rsidR="002352F5" w:rsidRPr="0031042D">
        <w:rPr>
          <w:vertAlign w:val="superscript"/>
        </w:rPr>
        <w:t>st</w:t>
      </w:r>
      <w:r>
        <w:t xml:space="preserve"> </w:t>
      </w:r>
      <w:r w:rsidR="005F2325">
        <w:t>and</w:t>
      </w:r>
      <w:r>
        <w:t xml:space="preserve"> April</w:t>
      </w:r>
      <w:r w:rsidR="002352F5">
        <w:t xml:space="preserve"> 30</w:t>
      </w:r>
      <w:r w:rsidR="002352F5" w:rsidRPr="002352F5">
        <w:rPr>
          <w:vertAlign w:val="superscript"/>
        </w:rPr>
        <w:t>th</w:t>
      </w:r>
      <w:r>
        <w:t xml:space="preserve"> of the next year. For example</w:t>
      </w:r>
      <w:r w:rsidR="008618B8">
        <w:t>,</w:t>
      </w:r>
      <w:r>
        <w:t xml:space="preserve"> </w:t>
      </w:r>
      <w:r w:rsidR="00D840BB">
        <w:t xml:space="preserve">the </w:t>
      </w:r>
      <w:r w:rsidR="008F2CC9">
        <w:t>pollution</w:t>
      </w:r>
      <w:r w:rsidR="008F2CC9">
        <w:t xml:space="preserve"> </w:t>
      </w:r>
      <w:r>
        <w:t xml:space="preserve">year 2016 means the data between </w:t>
      </w:r>
      <w:r w:rsidR="005F2325">
        <w:t>December</w:t>
      </w:r>
      <w:r>
        <w:t xml:space="preserve">, 2016 </w:t>
      </w:r>
      <w:r w:rsidR="005F2325">
        <w:t>and</w:t>
      </w:r>
      <w:r>
        <w:t xml:space="preserve"> April 2017.</w:t>
      </w:r>
      <w:bookmarkEnd w:id="88"/>
      <w:r w:rsidR="0081243D">
        <w:t xml:space="preserve"> The yellow line indicate</w:t>
      </w:r>
      <w:r w:rsidR="005F2325">
        <w:t>s</w:t>
      </w:r>
      <w:r w:rsidR="0081243D">
        <w:t xml:space="preserve"> the transition from </w:t>
      </w:r>
      <w:r w:rsidR="00D840BB">
        <w:t xml:space="preserve">a </w:t>
      </w:r>
      <w:r w:rsidR="0081243D">
        <w:t xml:space="preserve">good to </w:t>
      </w:r>
      <w:r w:rsidR="00D840BB">
        <w:t xml:space="preserve">a </w:t>
      </w:r>
      <w:r w:rsidR="0081243D">
        <w:t xml:space="preserve">moderate limit. </w:t>
      </w:r>
      <w:r w:rsidR="00726B43">
        <w:t>The low pollution seaso</w:t>
      </w:r>
      <w:r w:rsidR="008F53C2">
        <w:t>ns are the</w:t>
      </w:r>
      <w:r w:rsidR="00726B43">
        <w:t xml:space="preserve"> </w:t>
      </w:r>
      <w:r w:rsidR="008F2CC9">
        <w:t>ends</w:t>
      </w:r>
      <w:r w:rsidR="008F2CC9">
        <w:t xml:space="preserve"> </w:t>
      </w:r>
      <w:r w:rsidR="00726B43">
        <w:t xml:space="preserve">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89" w:name="_Ref40621581"/>
      <w:bookmarkStart w:id="90" w:name="_Toc41207548"/>
      <w:r>
        <w:t>Correlation Between Pollutants</w:t>
      </w:r>
      <w:bookmarkEnd w:id="89"/>
      <w:bookmarkEnd w:id="90"/>
      <w:r>
        <w:t xml:space="preserve"> </w:t>
      </w:r>
    </w:p>
    <w:p w14:paraId="325553BA" w14:textId="4419CC2A" w:rsidR="00DF45D4" w:rsidRDefault="00DF45D4" w:rsidP="00DF45D4">
      <w:r>
        <w:t>Except for SO</w:t>
      </w:r>
      <w:r w:rsidRPr="003732F2">
        <w:rPr>
          <w:vertAlign w:val="subscript"/>
        </w:rPr>
        <w:t>2</w:t>
      </w:r>
      <w:r>
        <w:t xml:space="preserve">, the </w:t>
      </w:r>
      <w:del w:id="91" w:author="Juhee Seo" w:date="2020-05-29T11:40:00Z">
        <w:r w:rsidDel="00196007">
          <w:delText xml:space="preserve">pollutions </w:delText>
        </w:r>
      </w:del>
      <w:ins w:id="92" w:author="Juhee Seo" w:date="2020-05-29T11:40:00Z">
        <w:r w:rsidR="00196007">
          <w:t xml:space="preserve">pollutants show </w:t>
        </w:r>
      </w:ins>
      <w:del w:id="93" w:author="Juhee Seo" w:date="2020-05-29T11:40:00Z">
        <w:r w:rsidDel="00196007">
          <w:delText xml:space="preserve">have </w:delText>
        </w:r>
      </w:del>
      <w:r w:rsidR="00D840BB">
        <w:t xml:space="preserve">a </w:t>
      </w:r>
      <w:r>
        <w:t>seasonal pattern with high value</w:t>
      </w:r>
      <w:ins w:id="94" w:author="Juhee Seo" w:date="2020-05-29T11:40:00Z">
        <w:r w:rsidR="00196007">
          <w:t>s</w:t>
        </w:r>
      </w:ins>
      <w:r>
        <w:t xml:space="preserve"> during </w:t>
      </w:r>
      <w:ins w:id="95" w:author="Juhee Seo" w:date="2020-05-29T11:41:00Z">
        <w:r w:rsidR="00196007">
          <w:t xml:space="preserve">the </w:t>
        </w:r>
      </w:ins>
      <w:r>
        <w:t>winter (</w:t>
      </w:r>
      <w:commentRangeStart w:id="96"/>
      <w:del w:id="97" w:author="Fern" w:date="2020-06-06T14:49:00Z">
        <w:r w:rsidDel="008F2CC9">
          <w:delText>Oct</w:delText>
        </w:r>
      </w:del>
      <w:ins w:id="98" w:author="Juhee Seo" w:date="2020-05-29T11:41:00Z">
        <w:del w:id="99" w:author="Fern" w:date="2020-06-06T14:49:00Z">
          <w:r w:rsidR="00196007" w:rsidDel="008F2CC9">
            <w:delText>ober</w:delText>
          </w:r>
        </w:del>
      </w:ins>
      <w:del w:id="100" w:author="Fern" w:date="2020-06-06T14:49:00Z">
        <w:r w:rsidDel="008F2CC9">
          <w:delText xml:space="preserve"> </w:delText>
        </w:r>
      </w:del>
      <w:ins w:id="101" w:author="Fern" w:date="2020-06-06T14:49:00Z">
        <w:r w:rsidR="008F2CC9">
          <w:t>December</w:t>
        </w:r>
        <w:r w:rsidR="008F2CC9">
          <w:t xml:space="preserve"> </w:t>
        </w:r>
      </w:ins>
      <w:r>
        <w:t>– April</w:t>
      </w:r>
      <w:commentRangeEnd w:id="96"/>
      <w:r w:rsidR="00196007">
        <w:rPr>
          <w:rStyle w:val="CommentReference"/>
        </w:rPr>
        <w:commentReference w:id="96"/>
      </w:r>
      <w:r w:rsidR="00D840BB">
        <w:t>),</w:t>
      </w:r>
      <w:r>
        <w:t xml:space="preserve"> and their levels are highly correlated. This</w:t>
      </w:r>
      <w:ins w:id="102" w:author="Juhee Seo" w:date="2020-05-29T11:43:00Z">
        <w:r w:rsidR="00196007">
          <w:t xml:space="preserve"> correlation</w:t>
        </w:r>
      </w:ins>
      <w:r>
        <w:t xml:space="preserve"> is shown by </w:t>
      </w:r>
      <w:del w:id="103" w:author="Juhee Seo" w:date="2020-05-29T11:43:00Z">
        <w:r w:rsidDel="00196007">
          <w:delText xml:space="preserve">the </w:delText>
        </w:r>
      </w:del>
      <w:ins w:id="104" w:author="Juhee Seo" w:date="2020-05-29T11:43:00Z">
        <w:r w:rsidR="00196007">
          <w:t xml:space="preserve">a </w:t>
        </w:r>
      </w:ins>
      <w:r>
        <w:t xml:space="preserve">plot of correlation coefficients among the pollutants in </w:t>
      </w:r>
      <w:r>
        <w:fldChar w:fldCharType="begin"/>
      </w:r>
      <w:r>
        <w:instrText xml:space="preserve"> REF _Ref40618501 \h </w:instrText>
      </w:r>
      <w:r>
        <w:fldChar w:fldCharType="separate"/>
      </w:r>
      <w:r w:rsidR="00D959D6">
        <w:t xml:space="preserve">Figure </w:t>
      </w:r>
      <w:r w:rsidR="00D959D6">
        <w:rPr>
          <w:noProof/>
        </w:rPr>
        <w:t>7</w:t>
      </w:r>
      <w:r>
        <w:fldChar w:fldCharType="end"/>
      </w:r>
      <w:r>
        <w:t>. PM2.5, PM10, NO</w:t>
      </w:r>
      <w:r w:rsidRPr="00AE68FB">
        <w:rPr>
          <w:vertAlign w:val="subscript"/>
        </w:rPr>
        <w:t>2</w:t>
      </w:r>
      <w:r w:rsidR="00D840BB">
        <w:rPr>
          <w:vertAlign w:val="subscript"/>
        </w:rPr>
        <w:t>,</w:t>
      </w:r>
      <w:r>
        <w:t xml:space="preserve"> and O</w:t>
      </w:r>
      <w:r w:rsidRPr="00AE68FB">
        <w:rPr>
          <w:vertAlign w:val="subscript"/>
        </w:rPr>
        <w:t>3</w:t>
      </w:r>
      <w:r>
        <w:t xml:space="preserve"> have correlation coefficient</w:t>
      </w:r>
      <w:r w:rsidR="00D840BB">
        <w:t>s</w:t>
      </w:r>
      <w:r>
        <w:t xml:space="preserve"> </w:t>
      </w:r>
      <w:commentRangeStart w:id="105"/>
      <w:r>
        <w:t>above 0.5</w:t>
      </w:r>
      <w:commentRangeEnd w:id="105"/>
      <w:r w:rsidR="00196007">
        <w:rPr>
          <w:rStyle w:val="CommentReference"/>
        </w:rPr>
        <w:commentReference w:id="105"/>
      </w:r>
      <w:ins w:id="106" w:author="Fern" w:date="2020-06-06T14:58:00Z">
        <w:r w:rsidR="002352F5">
          <w:t xml:space="preserve"> indicating high correlation</w:t>
        </w:r>
      </w:ins>
      <w:r>
        <w:t xml:space="preserve">. The same seasonal patterns and the high correlation coefficients indicate </w:t>
      </w:r>
      <w:r w:rsidR="002352F5">
        <w:t xml:space="preserve">that </w:t>
      </w:r>
      <w:r>
        <w:t xml:space="preserve">similar chemical </w:t>
      </w:r>
      <w:r w:rsidR="002352F5">
        <w:t>reactions generate these pollutants</w:t>
      </w:r>
      <w:commentRangeStart w:id="107"/>
      <w:commentRangeEnd w:id="107"/>
      <w:r w:rsidR="00196007">
        <w:rPr>
          <w:rStyle w:val="CommentReference"/>
        </w:rPr>
        <w:commentReference w:id="107"/>
      </w:r>
      <w:r>
        <w:t xml:space="preserve">, which in turn suggests that air pollution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lastRenderedPageBreak/>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3D374A75" w:rsidR="00DF45D4" w:rsidRDefault="00DF45D4" w:rsidP="00DF45D4">
      <w:pPr>
        <w:pStyle w:val="Caption"/>
      </w:pPr>
      <w:bookmarkStart w:id="108" w:name="_Ref40618501"/>
      <w:r>
        <w:t xml:space="preserve">Figure </w:t>
      </w:r>
      <w:fldSimple w:instr=" SEQ Figure \* ARABIC ">
        <w:r w:rsidR="000A44DF">
          <w:rPr>
            <w:noProof/>
          </w:rPr>
          <w:t>7</w:t>
        </w:r>
      </w:fldSimple>
      <w:bookmarkEnd w:id="108"/>
      <w:r>
        <w:t xml:space="preserve">: </w:t>
      </w:r>
      <w:r w:rsidR="00D840BB">
        <w:t>Spearman</w:t>
      </w:r>
      <w:r>
        <w:t xml:space="preserve"> correlation coefficient among pollutants. Red color indicates high correlation coefficients, which </w:t>
      </w:r>
      <w:r w:rsidR="00D840BB">
        <w:t>are</w:t>
      </w:r>
      <w:r>
        <w:t xml:space="preserve"> the cases for PM2.5, PM10, NO</w:t>
      </w:r>
      <w:r w:rsidRPr="00AE68FB">
        <w:rPr>
          <w:vertAlign w:val="subscript"/>
        </w:rPr>
        <w:t>2</w:t>
      </w:r>
      <w:r w:rsidR="00D840BB">
        <w:rPr>
          <w:vertAlign w:val="subscript"/>
        </w:rPr>
        <w:t>,</w:t>
      </w:r>
      <w:r>
        <w:t xml:space="preserve"> and O</w:t>
      </w:r>
      <w:r w:rsidRPr="00AE68FB">
        <w:rPr>
          <w:vertAlign w:val="subscript"/>
        </w:rPr>
        <w:t>3</w:t>
      </w:r>
      <w:r w:rsidRPr="00F96C1A">
        <w:t>.</w:t>
      </w:r>
    </w:p>
    <w:p w14:paraId="6738408C" w14:textId="77777777" w:rsidR="00DF45D4" w:rsidRDefault="00DF45D4" w:rsidP="00DF45D4"/>
    <w:p w14:paraId="741119CA" w14:textId="6A3D03B1" w:rsidR="00DF45D4" w:rsidRDefault="00DF45D4" w:rsidP="00DF45D4">
      <w:r>
        <w:t>The high correlation behavior among the pollutants also help</w:t>
      </w:r>
      <w:r w:rsidR="00D840BB">
        <w:t>s</w:t>
      </w:r>
      <w:r>
        <w:t xml:space="preserve"> infer the missing data. As mention</w:t>
      </w:r>
      <w:ins w:id="109" w:author="Juhee Seo" w:date="2020-05-29T11:46:00Z">
        <w:r w:rsidR="00196007">
          <w:t>ed</w:t>
        </w:r>
      </w:ins>
      <w:r>
        <w:t xml:space="preserve"> earlier, PM10 can be used to infer PM2.5. </w:t>
      </w:r>
      <w:r w:rsidR="00D840BB">
        <w:t>Besides</w:t>
      </w:r>
      <w:r>
        <w:t>, since the NO</w:t>
      </w:r>
      <w:r w:rsidRPr="00F96C1A">
        <w:rPr>
          <w:vertAlign w:val="subscript"/>
        </w:rPr>
        <w:t>2</w:t>
      </w:r>
      <w:r>
        <w:t xml:space="preserve"> concentrations can be seen from the satellites, such </w:t>
      </w:r>
      <w:r w:rsidR="00D840BB">
        <w:t xml:space="preserve">a </w:t>
      </w:r>
      <w:r>
        <w:t xml:space="preserve">map can also be used to understand the spatial distribution of the particle </w:t>
      </w:r>
      <w:r w:rsidR="00196007">
        <w:t>pollutants</w:t>
      </w:r>
      <w:r>
        <w:t>.</w:t>
      </w:r>
    </w:p>
    <w:p w14:paraId="2BE0C6C3" w14:textId="468288A0" w:rsidR="00DF45D4" w:rsidRDefault="00DF45D4" w:rsidP="00DF45D4"/>
    <w:p w14:paraId="18C042B6" w14:textId="33C280B6" w:rsidR="00DF45D4" w:rsidRDefault="001D04BF" w:rsidP="00DF45D4">
      <w:r>
        <w:t>However, a</w:t>
      </w:r>
      <w:r w:rsidR="00DF45D4">
        <w:t xml:space="preserve"> closer look at the peak value of each pollutant indicate</w:t>
      </w:r>
      <w:r w:rsidR="00D840BB">
        <w:t>s</w:t>
      </w:r>
      <w:r w:rsidR="00DF45D4">
        <w:t xml:space="preserve"> slightly different rising and falling patterns. </w:t>
      </w:r>
      <w:r w:rsidR="00DF0DE0">
        <w:fldChar w:fldCharType="begin"/>
      </w:r>
      <w:r w:rsidR="00DF0DE0">
        <w:instrText xml:space="preserve"> REF _Ref41134072 \h </w:instrText>
      </w:r>
      <w:r w:rsidR="00DF0DE0">
        <w:fldChar w:fldCharType="separate"/>
      </w:r>
      <w:r w:rsidR="00D959D6">
        <w:t xml:space="preserve">Figure </w:t>
      </w:r>
      <w:r w:rsidR="00D959D6">
        <w:rPr>
          <w:noProof/>
        </w:rPr>
        <w:t>8</w:t>
      </w:r>
      <w:r w:rsidR="00DF0DE0">
        <w:fldChar w:fldCharType="end"/>
      </w:r>
      <w:r w:rsidR="00DF0DE0">
        <w:t xml:space="preserve"> show</w:t>
      </w:r>
      <w:r w:rsidR="00D840BB">
        <w:t>s</w:t>
      </w:r>
      <w:r w:rsidR="00DF0DE0">
        <w:t xml:space="preserve"> the average rising and falling behavior</w:t>
      </w:r>
      <w:r>
        <w:t>s</w:t>
      </w:r>
      <w:r w:rsidR="00DF0DE0">
        <w:t xml:space="preserve"> of different pollutants </w:t>
      </w:r>
      <w:del w:id="110" w:author="Fern" w:date="2020-06-06T15:06:00Z">
        <w:r w:rsidR="00DF0DE0" w:rsidDel="004936C0">
          <w:delText xml:space="preserve">during </w:delText>
        </w:r>
        <w:commentRangeStart w:id="111"/>
        <w:r w:rsidR="00D840BB" w:rsidDel="004936C0">
          <w:delText xml:space="preserve">the </w:delText>
        </w:r>
        <w:r w:rsidR="002352F5" w:rsidDel="004936C0">
          <w:delText xml:space="preserve">pollution </w:delText>
        </w:r>
        <w:r w:rsidR="00DF0DE0" w:rsidDel="004936C0">
          <w:delText>season</w:delText>
        </w:r>
        <w:commentRangeEnd w:id="111"/>
        <w:r w:rsidDel="004936C0">
          <w:rPr>
            <w:rStyle w:val="CommentReference"/>
          </w:rPr>
          <w:commentReference w:id="111"/>
        </w:r>
      </w:del>
      <w:ins w:id="112" w:author="Fern" w:date="2020-06-06T15:06:00Z">
        <w:r w:rsidR="004936C0">
          <w:t>over a calendar date</w:t>
        </w:r>
      </w:ins>
      <w:r w:rsidR="00DF0DE0">
        <w:t>.</w:t>
      </w:r>
      <w:r w:rsidR="00010646">
        <w:t xml:space="preserve"> </w:t>
      </w:r>
      <w:ins w:id="113" w:author="Fern" w:date="2020-06-06T15:07:00Z">
        <w:r w:rsidR="004936C0">
          <w:t xml:space="preserve">Each line is an </w:t>
        </w:r>
      </w:ins>
      <w:ins w:id="114" w:author="Fern" w:date="2020-06-06T15:08:00Z">
        <w:r w:rsidR="004936C0">
          <w:t xml:space="preserve">average pollution level </w:t>
        </w:r>
      </w:ins>
      <w:ins w:id="115" w:author="Fern" w:date="2020-06-06T15:09:00Z">
        <w:r w:rsidR="004936C0">
          <w:t>of</w:t>
        </w:r>
      </w:ins>
      <w:ins w:id="116" w:author="Fern" w:date="2020-06-06T15:08:00Z">
        <w:r w:rsidR="004936C0">
          <w:t xml:space="preserve"> the same calendar date </w:t>
        </w:r>
      </w:ins>
      <w:ins w:id="117" w:author="Fern" w:date="2020-06-06T15:09:00Z">
        <w:r w:rsidR="004936C0">
          <w:t>from</w:t>
        </w:r>
      </w:ins>
      <w:ins w:id="118" w:author="Fern" w:date="2020-06-06T15:08:00Z">
        <w:r w:rsidR="004936C0">
          <w:t xml:space="preserve"> different year</w:t>
        </w:r>
      </w:ins>
      <w:ins w:id="119" w:author="Fern" w:date="2020-06-06T15:09:00Z">
        <w:r w:rsidR="004936C0">
          <w:t>s</w:t>
        </w:r>
      </w:ins>
      <w:ins w:id="120" w:author="Fern" w:date="2020-06-06T15:08:00Z">
        <w:r w:rsidR="004936C0">
          <w:t xml:space="preserve">, similar to </w:t>
        </w:r>
      </w:ins>
      <w:ins w:id="121" w:author="Fern" w:date="2020-06-06T15:09:00Z">
        <w:r w:rsidR="004936C0">
          <w:fldChar w:fldCharType="begin"/>
        </w:r>
        <w:r w:rsidR="004936C0">
          <w:instrText xml:space="preserve"> REF _Ref41206672 \h </w:instrText>
        </w:r>
      </w:ins>
      <w:r w:rsidR="004936C0">
        <w:fldChar w:fldCharType="separate"/>
      </w:r>
      <w:ins w:id="122" w:author="Fern" w:date="2020-06-06T15:09:00Z">
        <w:r w:rsidR="004936C0">
          <w:t xml:space="preserve">Figure </w:t>
        </w:r>
        <w:r w:rsidR="004936C0">
          <w:rPr>
            <w:noProof/>
          </w:rPr>
          <w:t>5</w:t>
        </w:r>
        <w:r w:rsidR="004936C0">
          <w:fldChar w:fldCharType="end"/>
        </w:r>
      </w:ins>
      <w:ins w:id="123" w:author="Fern" w:date="2020-06-06T15:08:00Z">
        <w:r w:rsidR="004936C0">
          <w:t>.</w:t>
        </w:r>
      </w:ins>
      <w:ins w:id="124" w:author="Fern" w:date="2020-06-06T15:09:00Z">
        <w:r w:rsidR="004936C0">
          <w:t xml:space="preserve"> </w:t>
        </w:r>
      </w:ins>
      <w:r w:rsidR="00010646">
        <w:t xml:space="preserve">The y-axis values are the pollution level normalized by the maximum value for each pollutant. </w:t>
      </w:r>
      <w:r w:rsidR="00F64C1B">
        <w:t>The normalization process</w:t>
      </w:r>
      <w:r w:rsidR="00010646">
        <w:t xml:space="preserve"> allows </w:t>
      </w:r>
      <w:r w:rsidR="00D840BB">
        <w:t xml:space="preserve">a </w:t>
      </w:r>
      <w:r w:rsidR="00010646">
        <w:t xml:space="preserve">comparison between </w:t>
      </w:r>
      <w:r w:rsidR="00F64C1B">
        <w:t xml:space="preserve">different </w:t>
      </w:r>
      <w:r w:rsidR="00010646">
        <w:t xml:space="preserve">pollutants. </w:t>
      </w:r>
      <w:r w:rsidR="00DF0DE0">
        <w:t xml:space="preserve">All pollutants except for </w:t>
      </w:r>
      <w:commentRangeStart w:id="125"/>
      <w:commentRangeStart w:id="126"/>
      <w:commentRangeStart w:id="127"/>
      <w:r w:rsidR="00DF0DE0">
        <w:t>SO</w:t>
      </w:r>
      <w:r w:rsidR="00DF0DE0" w:rsidRPr="004936C0">
        <w:rPr>
          <w:vertAlign w:val="subscript"/>
          <w:rPrChange w:id="128" w:author="Fern" w:date="2020-06-06T15:07:00Z">
            <w:rPr/>
          </w:rPrChange>
        </w:rPr>
        <w:t>2</w:t>
      </w:r>
      <w:commentRangeEnd w:id="125"/>
      <w:r w:rsidR="00F64C1B" w:rsidRPr="004936C0">
        <w:rPr>
          <w:rStyle w:val="CommentReference"/>
          <w:vertAlign w:val="subscript"/>
          <w:rPrChange w:id="129" w:author="Fern" w:date="2020-06-06T15:07:00Z">
            <w:rPr>
              <w:rStyle w:val="CommentReference"/>
            </w:rPr>
          </w:rPrChange>
        </w:rPr>
        <w:commentReference w:id="125"/>
      </w:r>
      <w:commentRangeEnd w:id="126"/>
      <w:r w:rsidR="00F64C1B" w:rsidRPr="004936C0">
        <w:rPr>
          <w:rStyle w:val="CommentReference"/>
          <w:vertAlign w:val="subscript"/>
          <w:rPrChange w:id="130" w:author="Fern" w:date="2020-06-06T15:07:00Z">
            <w:rPr>
              <w:rStyle w:val="CommentReference"/>
            </w:rPr>
          </w:rPrChange>
        </w:rPr>
        <w:commentReference w:id="126"/>
      </w:r>
      <w:commentRangeEnd w:id="127"/>
      <w:r w:rsidR="004936C0" w:rsidRPr="004936C0">
        <w:rPr>
          <w:rStyle w:val="CommentReference"/>
          <w:vertAlign w:val="subscript"/>
          <w:rPrChange w:id="131" w:author="Fern" w:date="2020-06-06T15:07:00Z">
            <w:rPr>
              <w:rStyle w:val="CommentReference"/>
            </w:rPr>
          </w:rPrChange>
        </w:rPr>
        <w:commentReference w:id="127"/>
      </w:r>
      <w:r w:rsidR="00DF0DE0">
        <w:t xml:space="preserve"> have </w:t>
      </w:r>
      <w:r w:rsidR="00D840BB">
        <w:t xml:space="preserve">a </w:t>
      </w:r>
      <w:r w:rsidR="00DF0DE0">
        <w:t xml:space="preserve">clear </w:t>
      </w:r>
      <w:r w:rsidR="004936C0">
        <w:t xml:space="preserve">and rather synchronous </w:t>
      </w:r>
      <w:r w:rsidR="00DF0DE0">
        <w:t xml:space="preserve">seasonal pattern with </w:t>
      </w:r>
      <w:r w:rsidR="00D840BB">
        <w:t>a</w:t>
      </w:r>
      <w:r w:rsidR="00DF0DE0">
        <w:t xml:space="preserve"> peak in </w:t>
      </w:r>
      <w:r w:rsidR="00010646">
        <w:t>March</w:t>
      </w:r>
      <w:r w:rsidR="00DF0DE0">
        <w:t xml:space="preserve">. </w:t>
      </w:r>
      <w:r w:rsidR="009D6F2F">
        <w:t xml:space="preserve"> </w:t>
      </w:r>
      <w:r w:rsidR="00F64C1B">
        <w:t xml:space="preserve">The </w:t>
      </w:r>
      <w:r w:rsidR="00DF0DE0">
        <w:t xml:space="preserve">PM2.5 level </w:t>
      </w:r>
      <w:r w:rsidR="00F64C1B">
        <w:t xml:space="preserve">have a steep angle from </w:t>
      </w:r>
      <w:r w:rsidR="00DF0DE0">
        <w:t>early January, while the other pollutants</w:t>
      </w:r>
      <w:r w:rsidR="00F64C1B">
        <w:t xml:space="preserve"> show a gradual change </w:t>
      </w:r>
      <w:r w:rsidR="00DF0DE0">
        <w:t>from early October</w:t>
      </w:r>
      <w:r w:rsidR="00010646">
        <w:t xml:space="preserve">. All pollutant levels drop sharply in April. </w:t>
      </w:r>
    </w:p>
    <w:p w14:paraId="4A81E052" w14:textId="77777777" w:rsidR="009D6F2F" w:rsidRDefault="009D6F2F" w:rsidP="009D6F2F">
      <w:pPr>
        <w:keepNext/>
      </w:pPr>
      <w:r>
        <w:rPr>
          <w:noProof/>
        </w:rPr>
        <w:lastRenderedPageBreak/>
        <w:drawing>
          <wp:inline distT="0" distB="0" distL="0" distR="0" wp14:anchorId="0222D348" wp14:editId="2B270289">
            <wp:extent cx="4572000" cy="19603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21">
                      <a:extLst>
                        <a:ext uri="{28A0092B-C50C-407E-A947-70E740481C1C}">
                          <a14:useLocalDpi xmlns:a14="http://schemas.microsoft.com/office/drawing/2010/main" val="0"/>
                        </a:ext>
                      </a:extLst>
                    </a:blip>
                    <a:stretch>
                      <a:fillRect/>
                    </a:stretch>
                  </pic:blipFill>
                  <pic:spPr>
                    <a:xfrm>
                      <a:off x="0" y="0"/>
                      <a:ext cx="4572000" cy="1960340"/>
                    </a:xfrm>
                    <a:prstGeom prst="rect">
                      <a:avLst/>
                    </a:prstGeom>
                  </pic:spPr>
                </pic:pic>
              </a:graphicData>
            </a:graphic>
          </wp:inline>
        </w:drawing>
      </w:r>
    </w:p>
    <w:p w14:paraId="6AAC5808" w14:textId="1D3D07AE" w:rsidR="009D6F2F" w:rsidRPr="00DF45D4" w:rsidRDefault="009D6F2F" w:rsidP="009D6F2F">
      <w:pPr>
        <w:pStyle w:val="Caption"/>
      </w:pPr>
      <w:bookmarkStart w:id="132" w:name="_Ref41134072"/>
      <w:r>
        <w:t xml:space="preserve">Figure </w:t>
      </w:r>
      <w:fldSimple w:instr=" SEQ Figure \* ARABIC ">
        <w:r w:rsidR="000A44DF">
          <w:rPr>
            <w:noProof/>
          </w:rPr>
          <w:t>8</w:t>
        </w:r>
      </w:fldSimple>
      <w:bookmarkEnd w:id="132"/>
      <w:r>
        <w:t xml:space="preserve">: </w:t>
      </w:r>
      <w:r w:rsidR="00D858BB">
        <w:t>Day of year averages show</w:t>
      </w:r>
      <w:r w:rsidR="00DF0DE0">
        <w:t xml:space="preserve"> rising and falling behavior</w:t>
      </w:r>
      <w:r w:rsidR="00D858BB">
        <w:t>s for different pollutants</w:t>
      </w:r>
      <w:r w:rsidR="00DF0DE0">
        <w:t xml:space="preserve"> in the winter season</w:t>
      </w:r>
      <w:r w:rsidR="004936C0">
        <w:t>.</w:t>
      </w:r>
      <w:r w:rsidR="00D840BB">
        <w:t xml:space="preserve"> </w:t>
      </w:r>
      <w:r w:rsidR="00DF0DE0">
        <w:t>SO</w:t>
      </w:r>
      <w:r w:rsidR="00DF0DE0" w:rsidRPr="00DF0DE0">
        <w:rPr>
          <w:vertAlign w:val="subscript"/>
        </w:rPr>
        <w:t>2</w:t>
      </w:r>
      <w:r w:rsidR="00DF0DE0">
        <w:rPr>
          <w:vertAlign w:val="subscript"/>
        </w:rPr>
        <w:softHyphen/>
      </w:r>
      <w:r w:rsidR="00DF0DE0">
        <w:rPr>
          <w:i w:val="0"/>
          <w:iCs w:val="0"/>
        </w:rPr>
        <w:t xml:space="preserve"> </w:t>
      </w:r>
      <w:r w:rsidR="00DF0DE0">
        <w:t xml:space="preserve">does not have </w:t>
      </w:r>
      <w:r w:rsidR="00D840BB">
        <w:t>a significant</w:t>
      </w:r>
      <w:r w:rsidR="00DF0DE0">
        <w:t xml:space="preserv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133" w:name="_Ref40596634"/>
      <w:bookmarkStart w:id="134" w:name="_Toc41207549"/>
      <w:r>
        <w:t xml:space="preserve">Effect of </w:t>
      </w:r>
      <w:bookmarkEnd w:id="133"/>
      <w:r w:rsidR="00695CAC">
        <w:t>Weather Pattern</w:t>
      </w:r>
      <w:bookmarkEnd w:id="134"/>
    </w:p>
    <w:p w14:paraId="30BBB298" w14:textId="236B706D" w:rsidR="002F6D35" w:rsidRDefault="002F6D35" w:rsidP="002F6D35">
      <w:pPr>
        <w:pStyle w:val="Heading2"/>
      </w:pPr>
      <w:bookmarkStart w:id="135" w:name="_Toc41207550"/>
      <w:r>
        <w:t xml:space="preserve">Effect of </w:t>
      </w:r>
      <w:r w:rsidR="007223B1">
        <w:t>Climate Change</w:t>
      </w:r>
      <w:bookmarkEnd w:id="135"/>
    </w:p>
    <w:p w14:paraId="76709401" w14:textId="77777777" w:rsidR="0033294D" w:rsidRDefault="0033294D" w:rsidP="0033294D">
      <w:pPr>
        <w:keepNext/>
      </w:pPr>
      <w:r>
        <w:rPr>
          <w:noProof/>
        </w:rPr>
        <w:drawing>
          <wp:inline distT="0" distB="0" distL="0" distR="0" wp14:anchorId="34089BD1" wp14:editId="02333032">
            <wp:extent cx="400445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04450" cy="2354548"/>
                    </a:xfrm>
                    <a:prstGeom prst="rect">
                      <a:avLst/>
                    </a:prstGeom>
                    <a:noFill/>
                    <a:ln>
                      <a:noFill/>
                    </a:ln>
                  </pic:spPr>
                </pic:pic>
              </a:graphicData>
            </a:graphic>
          </wp:inline>
        </w:drawing>
      </w:r>
    </w:p>
    <w:p w14:paraId="7871ABE6" w14:textId="228584A2" w:rsidR="002F6D35" w:rsidRDefault="0033294D" w:rsidP="0033294D">
      <w:pPr>
        <w:pStyle w:val="Caption"/>
      </w:pPr>
      <w:bookmarkStart w:id="136" w:name="_Ref41154216"/>
      <w:r>
        <w:t xml:space="preserve">Figure </w:t>
      </w:r>
      <w:fldSimple w:instr=" SEQ Figure \* ARABIC ">
        <w:r w:rsidR="000A44DF">
          <w:rPr>
            <w:noProof/>
          </w:rPr>
          <w:t>9</w:t>
        </w:r>
      </w:fldSimple>
      <w:bookmarkEnd w:id="136"/>
      <w:r>
        <w:t xml:space="preserve">: </w:t>
      </w:r>
      <w:r w:rsidR="00385B83">
        <w:t>The effect of rising average temperature, and El Nino-La Nina effects on PM10 level in</w:t>
      </w:r>
      <w:r>
        <w:t xml:space="preserve"> Chiang Mai since 2000. </w:t>
      </w:r>
      <w:r w:rsidR="00385B83">
        <w:t xml:space="preserve">Both effects have low correlation with the average PM10 levels, correlation coefficient=0.07 and 0.26, respectively. </w:t>
      </w:r>
    </w:p>
    <w:p w14:paraId="0FAB47C2" w14:textId="77777777" w:rsidR="0033294D" w:rsidRPr="0033294D" w:rsidRDefault="0033294D" w:rsidP="0033294D"/>
    <w:p w14:paraId="5E5E3D29" w14:textId="5181C7C8" w:rsidR="0033294D" w:rsidRPr="00385B83" w:rsidRDefault="00385B83" w:rsidP="00385B83">
      <w:pPr>
        <w:pStyle w:val="Caption"/>
        <w:rPr>
          <w:i w:val="0"/>
          <w:iCs w:val="0"/>
        </w:rPr>
      </w:pPr>
      <w:r w:rsidRPr="00385B83">
        <w:rPr>
          <w:i w:val="0"/>
          <w:iCs w:val="0"/>
        </w:rPr>
        <w:t xml:space="preserve">Climate change contributes to extreme weathers and increase a number of seasons wild fire. This is not a direct cause for air pollution in Chiang Mai. </w:t>
      </w:r>
      <w:r w:rsidR="0033294D" w:rsidRPr="00385B83">
        <w:rPr>
          <w:i w:val="0"/>
          <w:iCs w:val="0"/>
        </w:rPr>
        <w:fldChar w:fldCharType="begin"/>
      </w:r>
      <w:r w:rsidR="0033294D" w:rsidRPr="00385B83">
        <w:rPr>
          <w:i w:val="0"/>
          <w:iCs w:val="0"/>
        </w:rPr>
        <w:instrText xml:space="preserve"> REF _Ref41154216 \h </w:instrText>
      </w:r>
      <w:r w:rsidR="0033294D" w:rsidRPr="00385B83">
        <w:rPr>
          <w:i w:val="0"/>
          <w:iCs w:val="0"/>
        </w:rPr>
      </w:r>
      <w:r w:rsidRPr="00385B83">
        <w:rPr>
          <w:i w:val="0"/>
          <w:iCs w:val="0"/>
        </w:rPr>
        <w:instrText xml:space="preserve"> \* MERGEFORMAT </w:instrText>
      </w:r>
      <w:r w:rsidR="0033294D" w:rsidRPr="00385B83">
        <w:rPr>
          <w:i w:val="0"/>
          <w:iCs w:val="0"/>
        </w:rPr>
        <w:fldChar w:fldCharType="separate"/>
      </w:r>
      <w:r w:rsidR="00D959D6" w:rsidRPr="00385B83">
        <w:rPr>
          <w:i w:val="0"/>
          <w:iCs w:val="0"/>
        </w:rPr>
        <w:t xml:space="preserve">Figure </w:t>
      </w:r>
      <w:r w:rsidR="00D959D6" w:rsidRPr="00385B83">
        <w:rPr>
          <w:i w:val="0"/>
          <w:iCs w:val="0"/>
          <w:noProof/>
        </w:rPr>
        <w:t>9</w:t>
      </w:r>
      <w:r w:rsidR="0033294D" w:rsidRPr="00385B83">
        <w:rPr>
          <w:i w:val="0"/>
          <w:iCs w:val="0"/>
        </w:rPr>
        <w:fldChar w:fldCharType="end"/>
      </w:r>
      <w:r w:rsidR="0033294D" w:rsidRPr="00385B83">
        <w:rPr>
          <w:i w:val="0"/>
          <w:iCs w:val="0"/>
        </w:rPr>
        <w:t xml:space="preserve"> </w:t>
      </w:r>
      <w:r w:rsidRPr="00385B83">
        <w:rPr>
          <w:i w:val="0"/>
          <w:iCs w:val="0"/>
        </w:rPr>
        <w:t>compares the yearly trend of temperature, El Nino Index, and PM10 levels.</w:t>
      </w:r>
      <w:r w:rsidRPr="00385B83">
        <w:rPr>
          <w:i w:val="0"/>
          <w:iCs w:val="0"/>
        </w:rPr>
        <w:t xml:space="preserve"> </w:t>
      </w:r>
      <w:r w:rsidR="00CD6FE1" w:rsidRPr="00385B83">
        <w:rPr>
          <w:i w:val="0"/>
          <w:iCs w:val="0"/>
        </w:rPr>
        <w:t xml:space="preserve"> A rising trend </w:t>
      </w:r>
      <w:r w:rsidRPr="00385B83">
        <w:rPr>
          <w:i w:val="0"/>
          <w:iCs w:val="0"/>
        </w:rPr>
        <w:t>can be seen in the average temperature</w:t>
      </w:r>
      <w:r>
        <w:rPr>
          <w:i w:val="0"/>
          <w:iCs w:val="0"/>
        </w:rPr>
        <w:t xml:space="preserve"> (dash blue line)</w:t>
      </w:r>
      <w:r w:rsidRPr="00385B83">
        <w:rPr>
          <w:i w:val="0"/>
          <w:iCs w:val="0"/>
        </w:rPr>
        <w:t>. S</w:t>
      </w:r>
      <w:r w:rsidR="0033294D" w:rsidRPr="00385B83">
        <w:rPr>
          <w:i w:val="0"/>
          <w:iCs w:val="0"/>
        </w:rPr>
        <w:t xml:space="preserve">ince the average pollution levels do not show either increasing or decreasing trend, the temperature and El Nino index have </w:t>
      </w:r>
      <w:r w:rsidR="00D840BB" w:rsidRPr="00385B83">
        <w:rPr>
          <w:i w:val="0"/>
          <w:iCs w:val="0"/>
        </w:rPr>
        <w:t xml:space="preserve">a </w:t>
      </w:r>
      <w:r w:rsidR="0033294D" w:rsidRPr="00385B83">
        <w:rPr>
          <w:i w:val="0"/>
          <w:iCs w:val="0"/>
        </w:rPr>
        <w:t>low correlation with the pollution level</w:t>
      </w:r>
      <w:r w:rsidRPr="00385B83">
        <w:rPr>
          <w:i w:val="0"/>
          <w:iCs w:val="0"/>
        </w:rPr>
        <w:t xml:space="preserve"> with </w:t>
      </w:r>
      <w:r w:rsidRPr="00385B83">
        <w:rPr>
          <w:i w:val="0"/>
          <w:iCs w:val="0"/>
        </w:rPr>
        <w:t xml:space="preserve">correlation coefficient=0.07 and 0.26, respectively. </w:t>
      </w:r>
      <w:del w:id="137" w:author="Fern" w:date="2020-06-06T15:35:00Z">
        <w:r w:rsidRPr="00385B83" w:rsidDel="007223B1">
          <w:rPr>
            <w:i w:val="0"/>
            <w:iCs w:val="0"/>
          </w:rPr>
          <w:delText xml:space="preserve">  </w:delText>
        </w:r>
      </w:del>
    </w:p>
    <w:p w14:paraId="6AE4D2BC" w14:textId="77777777" w:rsidR="00CD6FE1" w:rsidRDefault="00CD6FE1" w:rsidP="0033294D"/>
    <w:p w14:paraId="26011EC1" w14:textId="116818E3" w:rsidR="00FF73F9" w:rsidRDefault="00FF73F9" w:rsidP="00FF73F9">
      <w:pPr>
        <w:pStyle w:val="Heading2"/>
      </w:pPr>
      <w:bookmarkStart w:id="138" w:name="_Toc41207551"/>
      <w:r>
        <w:t xml:space="preserve">Effect of Wind </w:t>
      </w:r>
      <w:bookmarkEnd w:id="138"/>
      <w:r w:rsidR="007223B1">
        <w:t>Speed</w:t>
      </w:r>
    </w:p>
    <w:p w14:paraId="79157954" w14:textId="40A01688" w:rsidR="00681B5C" w:rsidRDefault="00FF73F9" w:rsidP="006E4CE1">
      <w:r>
        <w:t xml:space="preserve">Air circulation is </w:t>
      </w:r>
      <w:r w:rsidR="00CD6FE1">
        <w:t xml:space="preserve">considered </w:t>
      </w:r>
      <w:r>
        <w:t xml:space="preserve">very important </w:t>
      </w:r>
      <w:r w:rsidR="00CD6FE1">
        <w:t xml:space="preserve">to reduce </w:t>
      </w:r>
      <w:r>
        <w:t>the pollution level</w:t>
      </w:r>
      <w:r w:rsidR="00CD6FE1">
        <w:t xml:space="preserve"> </w:t>
      </w:r>
      <w:r w:rsidR="007223B1">
        <w:t xml:space="preserve">in an area. </w:t>
      </w:r>
      <w:r>
        <w:t>Chiang Mai is surrounded by high mountain</w:t>
      </w:r>
      <w:r w:rsidR="00CD6FE1">
        <w:t>s</w:t>
      </w:r>
      <w:r>
        <w:t xml:space="preserve">. </w:t>
      </w:r>
      <w:r w:rsidR="00CD6FE1">
        <w:t xml:space="preserve">During the </w:t>
      </w:r>
      <w:r>
        <w:t>winter</w:t>
      </w:r>
      <w:r w:rsidR="007223B1">
        <w:t>(December – April)</w:t>
      </w:r>
      <w:r>
        <w:t xml:space="preserve">, </w:t>
      </w:r>
      <w:r w:rsidR="00CD6FE1">
        <w:t xml:space="preserve">the </w:t>
      </w:r>
      <w:r>
        <w:t xml:space="preserve">average wind speed is about </w:t>
      </w:r>
      <w:r w:rsidR="003D3B1C">
        <w:t>5 km/</w:t>
      </w:r>
      <w:proofErr w:type="spellStart"/>
      <w:r w:rsidR="003D3B1C">
        <w:t>hr</w:t>
      </w:r>
      <w:proofErr w:type="spellEnd"/>
      <w:r w:rsidR="003D3B1C">
        <w:t xml:space="preserve">, </w:t>
      </w:r>
      <w:r w:rsidR="00CD6FE1">
        <w:t>and</w:t>
      </w:r>
      <w:r w:rsidR="007223B1">
        <w:t xml:space="preserve"> in the monsoon season, the wind speed increase to about 15 km/</w:t>
      </w:r>
      <w:proofErr w:type="spellStart"/>
      <w:r w:rsidR="007223B1">
        <w:t>hr</w:t>
      </w:r>
      <w:proofErr w:type="spellEnd"/>
      <w:r w:rsidR="00CD6FE1">
        <w:t xml:space="preserve"> causes this to speed up </w:t>
      </w:r>
      <w:r w:rsidR="00681B5C">
        <w:fldChar w:fldCharType="begin"/>
      </w:r>
      <w:r w:rsidR="00681B5C">
        <w:instrText xml:space="preserve"> REF _Ref41156477 \h </w:instrText>
      </w:r>
      <w:r w:rsidR="00681B5C">
        <w:fldChar w:fldCharType="separate"/>
      </w:r>
      <w:r w:rsidR="00D959D6">
        <w:t xml:space="preserve">Figure </w:t>
      </w:r>
      <w:r w:rsidR="00D959D6">
        <w:rPr>
          <w:noProof/>
        </w:rPr>
        <w:t>10</w:t>
      </w:r>
      <w:r w:rsidR="00681B5C">
        <w:fldChar w:fldCharType="end"/>
      </w:r>
      <w:r w:rsidR="00681B5C">
        <w:t xml:space="preserve"> compare</w:t>
      </w:r>
      <w:r w:rsidR="00D840BB">
        <w:t>s</w:t>
      </w:r>
      <w:r w:rsidR="00681B5C">
        <w:t xml:space="preserve"> the average PM2.5 </w:t>
      </w:r>
      <w:r w:rsidR="006E4CE1">
        <w:t>seasonal</w:t>
      </w:r>
      <w:r w:rsidR="006E4CE1">
        <w:t xml:space="preserve"> </w:t>
      </w:r>
      <w:r w:rsidR="00681B5C">
        <w:t>pattern</w:t>
      </w:r>
      <w:r w:rsidR="00CD6FE1">
        <w:t>s</w:t>
      </w:r>
      <w:r w:rsidR="00681B5C">
        <w:t xml:space="preserve"> </w:t>
      </w:r>
      <w:r w:rsidR="006E4CE1">
        <w:t>with</w:t>
      </w:r>
      <w:r w:rsidR="00CD6FE1">
        <w:t xml:space="preserve"> </w:t>
      </w:r>
      <w:r w:rsidR="00681B5C">
        <w:t xml:space="preserve">the </w:t>
      </w:r>
      <w:r w:rsidR="00CC0614">
        <w:t xml:space="preserve">patterns of the </w:t>
      </w:r>
      <w:r w:rsidR="00681B5C">
        <w:t>average wind speed. The wind speed decrease</w:t>
      </w:r>
      <w:r w:rsidR="00CC0614">
        <w:t>s</w:t>
      </w:r>
      <w:r w:rsidR="00681B5C">
        <w:t xml:space="preserve"> drastically in November and </w:t>
      </w:r>
      <w:r w:rsidR="00CC0614">
        <w:t xml:space="preserve">increases </w:t>
      </w:r>
      <w:r w:rsidR="00681B5C">
        <w:t xml:space="preserve">again </w:t>
      </w:r>
      <w:r w:rsidR="00D840BB">
        <w:t xml:space="preserve">in </w:t>
      </w:r>
      <w:r w:rsidR="00681B5C">
        <w:t xml:space="preserve">April.  </w:t>
      </w:r>
      <w:r w:rsidR="006E4CE1">
        <w:t>The month with most stagnant airflow is between December and January, however the pollution levels peaks in March. Therefore, the low wind speed is not a major contribution factor for high pollution level. Furthermore, since the wind speed has small effect on the pollutions level, we can also rule out the industrial complex and power plants from the sources of air pollution.</w:t>
      </w:r>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4DCDED84" w:rsidR="00FF73F9" w:rsidRDefault="00681B5C" w:rsidP="00681B5C">
      <w:pPr>
        <w:pStyle w:val="Caption"/>
      </w:pPr>
      <w:bookmarkStart w:id="139" w:name="_Ref41156477"/>
      <w:r>
        <w:t xml:space="preserve">Figure </w:t>
      </w:r>
      <w:fldSimple w:instr=" SEQ Figure \* ARABIC ">
        <w:r w:rsidR="000A44DF">
          <w:rPr>
            <w:noProof/>
          </w:rPr>
          <w:t>10</w:t>
        </w:r>
      </w:fldSimple>
      <w:bookmarkEnd w:id="139"/>
      <w:r>
        <w:t>: Comparison between the PM2.5</w:t>
      </w:r>
      <w:r w:rsidR="004652D6">
        <w:t xml:space="preserve"> </w:t>
      </w:r>
      <w:r>
        <w:t xml:space="preserve">(solid line) and wind speed (dashed line) pattern in </w:t>
      </w:r>
      <w:r w:rsidR="00D840BB">
        <w:t xml:space="preserve">the </w:t>
      </w:r>
      <w:r>
        <w:t>winter season.</w:t>
      </w:r>
      <w:r w:rsidR="00435BCC">
        <w:t xml:space="preserve"> The wind speed pattern </w:t>
      </w:r>
      <w:r w:rsidR="000A44DF">
        <w:t>is</w:t>
      </w:r>
      <w:r w:rsidR="00435BCC">
        <w:t xml:space="preserve"> negatively correlated with the PM2.5 level (</w:t>
      </w:r>
      <w:r w:rsidR="00D840BB">
        <w:t>Spearman</w:t>
      </w:r>
      <w:r w:rsidR="00435BCC">
        <w:t xml:space="preserve"> correlation coefficient = -</w:t>
      </w:r>
      <w:r w:rsidR="0083039E">
        <w:t xml:space="preserve"> </w:t>
      </w:r>
      <w:r w:rsidR="00435BCC">
        <w:t>0.26)</w:t>
      </w:r>
    </w:p>
    <w:p w14:paraId="750B97F4" w14:textId="77777777" w:rsidR="0033294D" w:rsidRPr="0033294D" w:rsidRDefault="0033294D" w:rsidP="0033294D"/>
    <w:p w14:paraId="61797B07" w14:textId="500E3330" w:rsidR="00613C82" w:rsidRDefault="00BE5AD0" w:rsidP="00613C82">
      <w:pPr>
        <w:pStyle w:val="Heading1"/>
      </w:pPr>
      <w:bookmarkStart w:id="140" w:name="_Ref40596637"/>
      <w:bookmarkStart w:id="141" w:name="_Toc41207552"/>
      <w:r>
        <w:t>Agricultural Burning</w:t>
      </w:r>
      <w:bookmarkEnd w:id="140"/>
      <w:bookmarkEnd w:id="141"/>
      <w:r>
        <w:t xml:space="preserve"> </w:t>
      </w:r>
    </w:p>
    <w:p w14:paraId="4BCEA528" w14:textId="60102205" w:rsidR="000A44DF" w:rsidRDefault="000A44DF" w:rsidP="000A44DF">
      <w:pPr>
        <w:pStyle w:val="Heading2"/>
      </w:pPr>
      <w:r>
        <w:t>Strong Correlation between Particle Pollution Levels and Agricultural Burning.</w:t>
      </w:r>
    </w:p>
    <w:p w14:paraId="351CC6AC" w14:textId="54A4EF07" w:rsidR="00F21AE7" w:rsidRDefault="00F21AE7" w:rsidP="00F21AE7">
      <w:r>
        <w:t>Many countries in South East Asia still practice agricultural burning</w:t>
      </w:r>
      <w:r w:rsidR="00CC0614">
        <w:t>, and this is mostly done during the winter season.</w:t>
      </w:r>
      <w:r>
        <w:t xml:space="preserve">. </w:t>
      </w:r>
      <w:r>
        <w:fldChar w:fldCharType="begin"/>
      </w:r>
      <w:r>
        <w:instrText xml:space="preserve"> REF _Ref41209343 \h </w:instrText>
      </w:r>
      <w:r>
        <w:fldChar w:fldCharType="separate"/>
      </w:r>
      <w:r>
        <w:t xml:space="preserve">Figure </w:t>
      </w:r>
      <w:r>
        <w:rPr>
          <w:noProof/>
        </w:rPr>
        <w:t>11</w:t>
      </w:r>
      <w:r>
        <w:fldChar w:fldCharType="end"/>
      </w:r>
      <w:r>
        <w:t xml:space="preserve"> shows satellite detected hotspots around Chiang Mai. </w:t>
      </w:r>
      <w:r w:rsidR="000A44DF">
        <w:t xml:space="preserve">These hotspots represent fire activities, </w:t>
      </w:r>
      <w:r w:rsidR="00CC0614">
        <w:t>very</w:t>
      </w:r>
      <w:r w:rsidR="000A44DF">
        <w:t xml:space="preserve"> likely</w:t>
      </w:r>
      <w:r w:rsidR="00CC0614">
        <w:t xml:space="preserve"> to be</w:t>
      </w:r>
      <w:r w:rsidR="000A44DF">
        <w:t xml:space="preserve"> from agricultural burning or wildfires. There are s</w:t>
      </w:r>
      <w:r>
        <w:t xml:space="preserve">ignificant burning activities around the </w:t>
      </w:r>
      <w:r w:rsidR="000A44DF">
        <w:t xml:space="preserve">Chiang Mai </w:t>
      </w:r>
      <w:r w:rsidR="00CC0614">
        <w:t xml:space="preserve">during the </w:t>
      </w:r>
      <w:r w:rsidR="000A44DF">
        <w:t>winter</w:t>
      </w:r>
      <w:r>
        <w:t>. There are dense burning activities in Myanmar and Laos, less activity in Thailand</w:t>
      </w:r>
      <w:r w:rsidR="00D840BB">
        <w:t>,</w:t>
      </w:r>
      <w:r>
        <w:t xml:space="preserve"> and light activities in China. </w:t>
      </w:r>
      <w:r w:rsidR="00607AAD">
        <w:t xml:space="preserve">We will see that </w:t>
      </w:r>
      <w:r w:rsidR="004652D6">
        <w:t>these activities</w:t>
      </w:r>
      <w:r w:rsidR="00607AAD">
        <w:t xml:space="preserve"> are major contributing factor</w:t>
      </w:r>
      <w:r w:rsidR="00CC0614">
        <w:t>s</w:t>
      </w:r>
      <w:r w:rsidR="00607AAD">
        <w:t xml:space="preserve"> </w:t>
      </w:r>
      <w:r w:rsidR="00CC0614">
        <w:t xml:space="preserve">to </w:t>
      </w:r>
      <w:r w:rsidR="00607AAD">
        <w:t xml:space="preserve">high particle pollution in Chiang Mai. </w:t>
      </w:r>
      <w:r>
        <w:t xml:space="preserve"> </w:t>
      </w:r>
    </w:p>
    <w:p w14:paraId="76682C65" w14:textId="77777777" w:rsidR="00F21AE7" w:rsidRDefault="00F21AE7" w:rsidP="00F21AE7">
      <w:pPr>
        <w:pStyle w:val="Heading1"/>
        <w:numPr>
          <w:ilvl w:val="0"/>
          <w:numId w:val="0"/>
        </w:numPr>
      </w:pPr>
      <w:r>
        <w:rPr>
          <w:noProof/>
        </w:rPr>
        <w:lastRenderedPageBreak/>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24">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7DC9F15" w14:textId="4ABB7FA0" w:rsidR="00607AAD" w:rsidRDefault="00F21AE7" w:rsidP="00515D69">
      <w:pPr>
        <w:pStyle w:val="Caption"/>
      </w:pPr>
      <w:bookmarkStart w:id="142" w:name="_Ref41209343"/>
      <w:r>
        <w:t xml:space="preserve">Figure </w:t>
      </w:r>
      <w:fldSimple w:instr=" SEQ Figure \* ARABIC ">
        <w:r w:rsidR="000A44DF">
          <w:rPr>
            <w:noProof/>
          </w:rPr>
          <w:t>11</w:t>
        </w:r>
      </w:fldSimple>
      <w:bookmarkEnd w:id="142"/>
      <w:r>
        <w:t>: S</w:t>
      </w:r>
      <w:r w:rsidRPr="00F21AE7">
        <w:t xml:space="preserve">atellite </w:t>
      </w:r>
      <w:r>
        <w:t>detected hotspots in March 2019</w:t>
      </w:r>
    </w:p>
    <w:p w14:paraId="49161D0C" w14:textId="7065430D" w:rsidR="00515D69" w:rsidRDefault="00515D69" w:rsidP="00515D69"/>
    <w:p w14:paraId="77CA46ED" w14:textId="176C3BE7" w:rsidR="00515D69" w:rsidRPr="00515D69" w:rsidRDefault="00515D69" w:rsidP="00515D69">
      <w:r>
        <w:fldChar w:fldCharType="begin"/>
      </w:r>
      <w:r>
        <w:instrText xml:space="preserve"> REF _Ref41207123 \h </w:instrText>
      </w:r>
      <w:r>
        <w:fldChar w:fldCharType="separate"/>
      </w:r>
      <w:r>
        <w:t xml:space="preserve">Figure </w:t>
      </w:r>
      <w:r>
        <w:rPr>
          <w:noProof/>
        </w:rPr>
        <w:t>12</w:t>
      </w:r>
      <w:r>
        <w:fldChar w:fldCharType="end"/>
      </w:r>
      <w:r>
        <w:t xml:space="preserve"> compares the seasonal pattern of fire hotspots and those of the particle pollutions. The pattern highly correlate</w:t>
      </w:r>
      <w:r w:rsidR="00791B35">
        <w:t>s</w:t>
      </w:r>
      <w:r>
        <w:t xml:space="preserve"> with the PM2.5 level</w:t>
      </w:r>
      <w:r w:rsidR="005219E8">
        <w:t xml:space="preserve"> (</w:t>
      </w:r>
      <w:r w:rsidR="00D840BB">
        <w:t>Spearman</w:t>
      </w:r>
      <w:r w:rsidR="005219E8">
        <w:t xml:space="preserve"> correlation coefficient = 0.9)</w:t>
      </w:r>
      <w:r w:rsidR="00791B35">
        <w:t>. Following the highest burning activities in March, both blue and purple lines have reached its peaks.</w:t>
      </w:r>
      <w:r w:rsidR="006E4CE1">
        <w:t xml:space="preserve"> </w:t>
      </w:r>
      <w:r w:rsidR="00791B35">
        <w:t>A similar pattern is shown with PM10, but the fast-rising pattern in the early winter caused the correlation coefficient to be lower to 0.7.</w:t>
      </w:r>
      <w:r w:rsidR="006E4CE1">
        <w:t xml:space="preserve"> </w:t>
      </w:r>
      <w:r w:rsidR="005219E8">
        <w:t xml:space="preserve"> </w:t>
      </w:r>
    </w:p>
    <w:p w14:paraId="596FA853" w14:textId="01570471" w:rsidR="008E0E5D" w:rsidRDefault="008E0E5D" w:rsidP="008E0E5D">
      <w:pPr>
        <w:pStyle w:val="Heading1"/>
        <w:numPr>
          <w:ilvl w:val="0"/>
          <w:numId w:val="0"/>
        </w:numPr>
        <w:ind w:left="432" w:hanging="432"/>
      </w:pPr>
      <w:bookmarkStart w:id="143" w:name="_Toc41207553"/>
      <w:r>
        <w:rPr>
          <w:noProof/>
        </w:rPr>
        <w:lastRenderedPageBreak/>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143"/>
    </w:p>
    <w:p w14:paraId="3ACCE6A8" w14:textId="638DEF1E" w:rsidR="00BE5AD0" w:rsidRDefault="008E0E5D" w:rsidP="008E0E5D">
      <w:pPr>
        <w:pStyle w:val="Caption"/>
      </w:pPr>
      <w:bookmarkStart w:id="144" w:name="_Ref41207123"/>
      <w:r>
        <w:t xml:space="preserve">Figure </w:t>
      </w:r>
      <w:fldSimple w:instr=" SEQ Figure \* ARABIC ">
        <w:r w:rsidR="000A44DF">
          <w:rPr>
            <w:noProof/>
          </w:rPr>
          <w:t>12</w:t>
        </w:r>
      </w:fldSimple>
      <w:bookmarkEnd w:id="144"/>
      <w:r>
        <w:t>:</w:t>
      </w:r>
      <w:r w:rsidR="007423DE">
        <w:t xml:space="preserve"> Compare </w:t>
      </w:r>
      <w:r w:rsidR="00D840BB">
        <w:t xml:space="preserve">the </w:t>
      </w:r>
      <w:r w:rsidR="007423DE">
        <w:t xml:space="preserve">seasonal pattern of </w:t>
      </w:r>
      <w:r w:rsidR="00D840BB">
        <w:t xml:space="preserve">the </w:t>
      </w:r>
      <w:r w:rsidR="007423DE">
        <w:t>number of hotspots</w:t>
      </w:r>
      <w:r w:rsidR="000079D0">
        <w:t xml:space="preserve"> within 1000 km from Chiang Mai</w:t>
      </w:r>
      <w:r w:rsidR="003A4EF4">
        <w:t>(red)</w:t>
      </w:r>
      <w:r w:rsidR="007423DE">
        <w:t xml:space="preserve"> and the particle </w:t>
      </w:r>
      <w:r w:rsidR="00435BCC">
        <w:t>pollutions (</w:t>
      </w:r>
      <w:r w:rsidR="003A4EF4">
        <w:t>blue and purple)</w:t>
      </w:r>
      <w:r w:rsidR="007423DE">
        <w:t>.</w:t>
      </w:r>
      <w:r w:rsidR="003A4EF4">
        <w:t xml:space="preserve"> The number of hotspots has </w:t>
      </w:r>
      <w:r w:rsidR="00D840BB">
        <w:t xml:space="preserve">a </w:t>
      </w:r>
      <w:r w:rsidR="003A4EF4">
        <w:t>similar pattern as the PM2.5’s</w:t>
      </w:r>
      <w:r w:rsidR="00435BCC">
        <w:t xml:space="preserve"> with </w:t>
      </w:r>
      <w:r w:rsidR="00D840BB">
        <w:t>Spearman</w:t>
      </w:r>
      <w:r w:rsidR="00435BCC">
        <w:t xml:space="preserve"> correlation coefficient = 0.9, while PM10 and </w:t>
      </w:r>
      <w:r w:rsidR="00D840BB">
        <w:t xml:space="preserve">the </w:t>
      </w:r>
      <w:r w:rsidR="00435BCC">
        <w:t>number of hotspots has correlation coefficient = 0.7.</w:t>
      </w:r>
    </w:p>
    <w:p w14:paraId="6571A269" w14:textId="5382560F" w:rsidR="004652D6" w:rsidRDefault="004E6882" w:rsidP="004652D6">
      <w:r>
        <w:t xml:space="preserve">The total number of hotspots in each </w:t>
      </w:r>
      <w:commentRangeStart w:id="145"/>
      <w:del w:id="146" w:author="Fern" w:date="2020-06-06T15:54:00Z">
        <w:r w:rsidDel="006E4CE1">
          <w:delText xml:space="preserve">season </w:delText>
        </w:r>
      </w:del>
      <w:commentRangeEnd w:id="145"/>
      <w:ins w:id="147" w:author="Fern" w:date="2020-06-06T15:54:00Z">
        <w:r w:rsidR="006E4CE1">
          <w:t>year</w:t>
        </w:r>
        <w:r w:rsidR="006E4CE1">
          <w:t xml:space="preserve"> </w:t>
        </w:r>
      </w:ins>
      <w:r w:rsidR="00791B35">
        <w:rPr>
          <w:rStyle w:val="CommentReference"/>
        </w:rPr>
        <w:commentReference w:id="145"/>
      </w:r>
      <w:r>
        <w:t>also determine</w:t>
      </w:r>
      <w:r w:rsidR="00D840BB">
        <w:t>s</w:t>
      </w:r>
      <w:r>
        <w:t xml:space="preserve"> the average pollution levels. </w:t>
      </w:r>
      <w:r>
        <w:fldChar w:fldCharType="begin"/>
      </w:r>
      <w:r>
        <w:instrText xml:space="preserve"> REF _Ref41217973 \h </w:instrText>
      </w:r>
      <w:r>
        <w:fldChar w:fldCharType="separate"/>
      </w:r>
      <w:r>
        <w:t xml:space="preserve">Figure </w:t>
      </w:r>
      <w:r>
        <w:rPr>
          <w:noProof/>
        </w:rPr>
        <w:t>13</w:t>
      </w:r>
      <w:r>
        <w:fldChar w:fldCharType="end"/>
      </w:r>
      <w:r>
        <w:t xml:space="preserve"> compares the average particle pollution levels for </w:t>
      </w:r>
      <w:r w:rsidR="00D840BB">
        <w:t xml:space="preserve">the </w:t>
      </w:r>
      <w:del w:id="148" w:author="Fern" w:date="2020-06-06T15:54:00Z">
        <w:r w:rsidDel="006E4CE1">
          <w:delText xml:space="preserve">winter </w:delText>
        </w:r>
      </w:del>
      <w:ins w:id="149" w:author="Fern" w:date="2020-06-06T15:54:00Z">
        <w:r w:rsidR="006E4CE1">
          <w:t>pollution</w:t>
        </w:r>
        <w:r w:rsidR="006E4CE1">
          <w:t xml:space="preserve"> </w:t>
        </w:r>
      </w:ins>
      <w:r>
        <w:t xml:space="preserve">season and the number of hotspots. In the </w:t>
      </w:r>
      <w:del w:id="150" w:author="Fern" w:date="2020-06-06T15:54:00Z">
        <w:r w:rsidDel="006E4CE1">
          <w:delText xml:space="preserve">winter </w:delText>
        </w:r>
      </w:del>
      <w:ins w:id="151" w:author="Fern" w:date="2020-06-06T15:54:00Z">
        <w:r w:rsidR="006E4CE1">
          <w:t>pollution year</w:t>
        </w:r>
        <w:r w:rsidR="006E4CE1">
          <w:t xml:space="preserve"> </w:t>
        </w:r>
      </w:ins>
      <w:r>
        <w:t>of 2010, 2016</w:t>
      </w:r>
      <w:r w:rsidR="00D840BB">
        <w:t>,</w:t>
      </w:r>
      <w:r>
        <w:t xml:space="preserve"> and 2017 </w:t>
      </w:r>
      <w:commentRangeStart w:id="152"/>
      <w:r>
        <w:t xml:space="preserve">with relatively lower particle pollution levels, the number of hotspots is also lower. </w:t>
      </w:r>
      <w:commentRangeEnd w:id="152"/>
      <w:r w:rsidR="00791B35">
        <w:rPr>
          <w:rStyle w:val="CommentReference"/>
        </w:rPr>
        <w:commentReference w:id="152"/>
      </w:r>
    </w:p>
    <w:p w14:paraId="1CB59A83" w14:textId="77777777" w:rsidR="004652D6" w:rsidRPr="004652D6" w:rsidRDefault="004652D6" w:rsidP="004652D6"/>
    <w:p w14:paraId="309A0953" w14:textId="77777777" w:rsidR="00D959D6" w:rsidRDefault="00D959D6" w:rsidP="00D959D6">
      <w:pPr>
        <w:pStyle w:val="Heading1"/>
        <w:numPr>
          <w:ilvl w:val="0"/>
          <w:numId w:val="0"/>
        </w:numPr>
        <w:ind w:left="432" w:hanging="432"/>
      </w:pPr>
      <w:bookmarkStart w:id="153" w:name="_Toc41207554"/>
      <w:r>
        <w:rPr>
          <w:noProof/>
        </w:rPr>
        <w:drawing>
          <wp:inline distT="0" distB="0" distL="0" distR="0" wp14:anchorId="4AFCCCE5" wp14:editId="3715772B">
            <wp:extent cx="544292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26">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bookmarkEnd w:id="153"/>
    </w:p>
    <w:p w14:paraId="206482DB" w14:textId="52DD0D54" w:rsidR="00D959D6" w:rsidRDefault="00D959D6" w:rsidP="00D959D6">
      <w:pPr>
        <w:pStyle w:val="Caption"/>
      </w:pPr>
      <w:bookmarkStart w:id="154" w:name="_Ref41217973"/>
      <w:r>
        <w:t xml:space="preserve">Figure </w:t>
      </w:r>
      <w:fldSimple w:instr=" SEQ Figure \* ARABIC ">
        <w:r w:rsidR="000A44DF">
          <w:rPr>
            <w:noProof/>
          </w:rPr>
          <w:t>13</w:t>
        </w:r>
      </w:fldSimple>
      <w:bookmarkEnd w:id="154"/>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2A699C33" w14:textId="77777777" w:rsidR="00D959D6" w:rsidRPr="00D959D6" w:rsidRDefault="00D959D6" w:rsidP="00D959D6"/>
    <w:p w14:paraId="4400D660" w14:textId="77777777" w:rsidR="008E0E5D" w:rsidRPr="00BE5AD0" w:rsidRDefault="008E0E5D" w:rsidP="008561F3">
      <w:pPr>
        <w:pStyle w:val="Heading1"/>
        <w:numPr>
          <w:ilvl w:val="0"/>
          <w:numId w:val="0"/>
        </w:numPr>
        <w:ind w:left="432" w:hanging="432"/>
      </w:pPr>
    </w:p>
    <w:p w14:paraId="663B959E" w14:textId="48C1FA40" w:rsidR="006335B0" w:rsidRDefault="006335B0" w:rsidP="006335B0">
      <w:pPr>
        <w:pStyle w:val="Heading1"/>
      </w:pPr>
      <w:r>
        <w:t xml:space="preserve"> </w:t>
      </w:r>
      <w:bookmarkStart w:id="155" w:name="_Toc41207555"/>
      <w:r>
        <w:t>Technical Details</w:t>
      </w:r>
      <w:bookmarkEnd w:id="155"/>
    </w:p>
    <w:p w14:paraId="08E35552" w14:textId="483EFCB2" w:rsidR="006344C8" w:rsidRDefault="006344C8" w:rsidP="006344C8">
      <w:pPr>
        <w:pStyle w:val="Heading2"/>
      </w:pPr>
      <w:bookmarkStart w:id="156" w:name="_Toc41207556"/>
      <w:r>
        <w:t>Definitions of AQI</w:t>
      </w:r>
      <w:bookmarkEnd w:id="156"/>
      <w:r>
        <w:t xml:space="preserve"> </w:t>
      </w:r>
    </w:p>
    <w:p w14:paraId="5C5A53C4" w14:textId="4CB4BC94" w:rsidR="00C816C5" w:rsidRDefault="00C816C5" w:rsidP="006344C8">
      <w:pPr>
        <w:rPr>
          <w:lang w:bidi="th-TH"/>
        </w:rPr>
      </w:pPr>
      <w:r>
        <w:rPr>
          <w:lang w:bidi="th-TH"/>
        </w:rPr>
        <w:t>This report uses US AQI for pollution standard</w:t>
      </w:r>
      <w:r w:rsidR="00D840BB">
        <w:rPr>
          <w:lang w:bidi="th-TH"/>
        </w:rPr>
        <w:t>s</w:t>
      </w:r>
      <w:r>
        <w:rPr>
          <w:lang w:bidi="th-TH"/>
        </w:rPr>
        <w:t xml:space="preserve">. Sometimes the local government pollution standard is lower compared to those in developed countries </w:t>
      </w:r>
      <w:r w:rsidR="00791B35">
        <w:rPr>
          <w:lang w:bidi="th-TH"/>
        </w:rPr>
        <w:t>T</w:t>
      </w:r>
      <w:r>
        <w:rPr>
          <w:lang w:bidi="th-TH"/>
        </w:rPr>
        <w:t>herefore</w:t>
      </w:r>
      <w:r w:rsidR="00791B35">
        <w:rPr>
          <w:lang w:bidi="th-TH"/>
        </w:rPr>
        <w:t>,</w:t>
      </w:r>
      <w:r>
        <w:rPr>
          <w:lang w:bidi="th-TH"/>
        </w:rPr>
        <w:t xml:space="preserve"> it is </w:t>
      </w:r>
      <w:r w:rsidR="00791B35">
        <w:rPr>
          <w:lang w:bidi="th-TH"/>
        </w:rPr>
        <w:t xml:space="preserve">crucial </w:t>
      </w:r>
      <w:r>
        <w:rPr>
          <w:lang w:bidi="th-TH"/>
        </w:rPr>
        <w:t xml:space="preserve">to compare the US and Thailand AQI standards. </w:t>
      </w:r>
      <w:r w:rsidR="007223B1">
        <w:rPr>
          <w:lang w:bidi="th-TH"/>
        </w:rPr>
        <w:fldChar w:fldCharType="begin"/>
      </w:r>
      <w:r w:rsidR="007223B1">
        <w:rPr>
          <w:lang w:bidi="th-TH"/>
        </w:rPr>
        <w:instrText xml:space="preserve"> REF _Ref40597775 \h </w:instrText>
      </w:r>
      <w:r w:rsidR="007223B1">
        <w:rPr>
          <w:lang w:bidi="th-TH"/>
        </w:rPr>
      </w:r>
      <w:r w:rsidR="007223B1">
        <w:rPr>
          <w:lang w:bidi="th-TH"/>
        </w:rPr>
        <w:fldChar w:fldCharType="separate"/>
      </w:r>
      <w:r w:rsidR="007223B1">
        <w:t xml:space="preserve">Figure </w:t>
      </w:r>
      <w:r w:rsidR="007223B1">
        <w:rPr>
          <w:noProof/>
        </w:rPr>
        <w:t>15</w:t>
      </w:r>
      <w:r w:rsidR="007223B1">
        <w:rPr>
          <w:lang w:bidi="th-TH"/>
        </w:rPr>
        <w:fldChar w:fldCharType="end"/>
      </w:r>
      <w:r w:rsidR="00092356">
        <w:rPr>
          <w:lang w:bidi="th-TH"/>
        </w:rPr>
        <w:t xml:space="preserve">compares the AQI standard for the US and Thailand for different pollutants. The </w:t>
      </w:r>
      <w:r w:rsidR="002A0A14">
        <w:rPr>
          <w:lang w:bidi="th-TH"/>
        </w:rPr>
        <w:t>pollution</w:t>
      </w:r>
      <w:r w:rsidR="00092356">
        <w:rPr>
          <w:lang w:bidi="th-TH"/>
        </w:rPr>
        <w:t xml:space="preserve"> levels are on the horizontal axis, while the hazard levels are color</w:t>
      </w:r>
      <w:r w:rsidR="00D840BB">
        <w:rPr>
          <w:lang w:bidi="th-TH"/>
        </w:rPr>
        <w:t>-</w:t>
      </w:r>
      <w:r w:rsidR="00092356">
        <w:rPr>
          <w:lang w:bidi="th-TH"/>
        </w:rPr>
        <w:t>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do not scale linearly across different hazardous level</w:t>
      </w:r>
      <w:r w:rsidR="00D840BB">
        <w:rPr>
          <w:lang w:bidi="th-TH"/>
        </w:rPr>
        <w:t>s</w:t>
      </w:r>
      <w:r w:rsidR="008A79C0">
        <w:rPr>
          <w:lang w:bidi="th-TH"/>
        </w:rPr>
        <w:t xml:space="preserve">,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2971239F" w:rsidR="00A443EF" w:rsidRDefault="00A443EF" w:rsidP="006344C8">
      <w:pPr>
        <w:rPr>
          <w:lang w:bidi="th-TH"/>
        </w:rPr>
      </w:pPr>
      <w:r>
        <w:rPr>
          <w:lang w:bidi="th-TH"/>
        </w:rPr>
        <w:t>Thailand and the US ha</w:t>
      </w:r>
      <w:r w:rsidR="00D840BB">
        <w:rPr>
          <w:lang w:bidi="th-TH"/>
        </w:rPr>
        <w:t>ve</w:t>
      </w:r>
      <w:r>
        <w:rPr>
          <w:lang w:bidi="th-TH"/>
        </w:rPr>
        <w:t xml:space="preserve"> </w:t>
      </w:r>
      <w:r w:rsidR="00D840BB">
        <w:rPr>
          <w:lang w:bidi="th-TH"/>
        </w:rPr>
        <w:t xml:space="preserve">a </w:t>
      </w:r>
      <w:r>
        <w:rPr>
          <w:lang w:bidi="th-TH"/>
        </w:rPr>
        <w:t>slightly different cut</w:t>
      </w:r>
      <w:r w:rsidR="006C1527">
        <w:rPr>
          <w:lang w:bidi="th-TH"/>
        </w:rPr>
        <w:t>-</w:t>
      </w:r>
      <w:r>
        <w:rPr>
          <w:lang w:bidi="th-TH"/>
        </w:rPr>
        <w:t xml:space="preserve">off values. </w:t>
      </w:r>
      <w:r w:rsidR="006C1527">
        <w:rPr>
          <w:lang w:bidi="th-TH"/>
        </w:rPr>
        <w:t>However, t</w:t>
      </w:r>
      <w:r>
        <w:rPr>
          <w:lang w:bidi="th-TH"/>
        </w:rPr>
        <w:t xml:space="preserve">he values considered </w:t>
      </w:r>
      <w:r w:rsidR="006C1527">
        <w:rPr>
          <w:lang w:bidi="th-TH"/>
        </w:rPr>
        <w:t xml:space="preserve">to be </w:t>
      </w:r>
      <w:r>
        <w:rPr>
          <w:lang w:bidi="th-TH"/>
        </w:rPr>
        <w:t>hazard 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w:t>
      </w:r>
      <w:r w:rsidR="00C30E3D">
        <w:rPr>
          <w:lang w:bidi="th-TH"/>
        </w:rPr>
        <w:t>200 ppb is still</w:t>
      </w:r>
      <w:r>
        <w:rPr>
          <w:lang w:bidi="th-TH"/>
        </w:rPr>
        <w:t xml:space="preserve"> considered </w:t>
      </w:r>
      <w:r w:rsidR="00C30E3D">
        <w:rPr>
          <w:lang w:bidi="th-TH"/>
        </w:rPr>
        <w:t>healthy</w:t>
      </w:r>
      <w:r w:rsidR="006C1527">
        <w:rPr>
          <w:lang w:bidi="th-TH"/>
        </w:rPr>
        <w:t xml:space="preserve"> in Thailand</w:t>
      </w:r>
      <w:r w:rsidR="00C30E3D">
        <w:rPr>
          <w:lang w:bidi="th-TH"/>
        </w:rPr>
        <w:t>, while this exceed</w:t>
      </w:r>
      <w:r w:rsidR="00D840BB">
        <w:rPr>
          <w:lang w:bidi="th-TH"/>
        </w:rPr>
        <w:t>s</w:t>
      </w:r>
      <w:r w:rsidR="00C30E3D">
        <w:rPr>
          <w:lang w:bidi="th-TH"/>
        </w:rPr>
        <w:t xml:space="preserve"> </w:t>
      </w:r>
      <w:r w:rsidR="00D840BB">
        <w:rPr>
          <w:lang w:bidi="th-TH"/>
        </w:rPr>
        <w:t xml:space="preserve">the </w:t>
      </w:r>
      <w:r w:rsidR="00C30E3D">
        <w:rPr>
          <w:lang w:bidi="th-TH"/>
        </w:rPr>
        <w:t xml:space="preserve">healthy limit for the US standard. </w:t>
      </w:r>
      <w:r>
        <w:rPr>
          <w:lang w:bidi="th-TH"/>
        </w:rPr>
        <w:t xml:space="preserve">   </w:t>
      </w:r>
    </w:p>
    <w:p w14:paraId="337126F6" w14:textId="6C9DB07D" w:rsidR="006344C8" w:rsidRDefault="00C816C5" w:rsidP="00C816C5">
      <w:r>
        <w:rPr>
          <w:lang w:bidi="th-TH"/>
        </w:rPr>
        <w:t xml:space="preserve"> </w:t>
      </w:r>
    </w:p>
    <w:p w14:paraId="0199692A" w14:textId="77777777" w:rsidR="00092356" w:rsidRDefault="006344C8" w:rsidP="00092356">
      <w:pPr>
        <w:keepNext/>
      </w:pPr>
      <w:r>
        <w:rPr>
          <w:noProof/>
        </w:rPr>
        <w:lastRenderedPageBreak/>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3127553F" w:rsidR="006344C8" w:rsidRPr="006344C8" w:rsidRDefault="00092356" w:rsidP="00092356">
      <w:pPr>
        <w:pStyle w:val="Caption"/>
      </w:pPr>
      <w:bookmarkStart w:id="157" w:name="_Ref40597775"/>
      <w:r>
        <w:t xml:space="preserve">Figure </w:t>
      </w:r>
      <w:fldSimple w:instr=" SEQ Figure \* ARABIC ">
        <w:r w:rsidR="000A44DF">
          <w:rPr>
            <w:noProof/>
          </w:rPr>
          <w:t>15</w:t>
        </w:r>
      </w:fldSimple>
      <w:bookmarkEnd w:id="157"/>
      <w:r>
        <w:t>: Comparison between US and Thailand AQI standards</w:t>
      </w:r>
      <w:r w:rsidR="00E8356D">
        <w:t>. The text on the plot indicate</w:t>
      </w:r>
      <w:r w:rsidR="00D840BB">
        <w:t>s</w:t>
      </w:r>
      <w:r w:rsidR="00E8356D">
        <w:t xml:space="preserve"> the maximum AQI for that range.</w:t>
      </w:r>
    </w:p>
    <w:p w14:paraId="6578CD8A" w14:textId="0FD67210" w:rsidR="006335B0" w:rsidRDefault="006335B0" w:rsidP="006335B0">
      <w:pPr>
        <w:pStyle w:val="Heading2"/>
      </w:pPr>
      <w:bookmarkStart w:id="158" w:name="_Toc41207557"/>
      <w:r>
        <w:t>Weather Data</w:t>
      </w:r>
      <w:bookmarkEnd w:id="158"/>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159" w:name="_Toc41207558"/>
      <w:r>
        <w:lastRenderedPageBreak/>
        <w:t>Hotspot Data</w:t>
      </w:r>
      <w:bookmarkEnd w:id="159"/>
      <w:r>
        <w:t xml:space="preserve"> </w:t>
      </w:r>
    </w:p>
    <w:p w14:paraId="6C3943A8" w14:textId="071C4E6B" w:rsidR="003D599E" w:rsidRPr="003D599E" w:rsidRDefault="00162571" w:rsidP="003D599E">
      <w:hyperlink r:id="rId28"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160" w:name="_Toc41207559"/>
      <w:r>
        <w:t>Other Data</w:t>
      </w:r>
      <w:bookmarkEnd w:id="160"/>
    </w:p>
    <w:p w14:paraId="11A1E660" w14:textId="76B5DEB6" w:rsidR="00C816C5" w:rsidRPr="00C816C5" w:rsidRDefault="00C816C5" w:rsidP="00C816C5">
      <w:r>
        <w:t xml:space="preserve">US AQI standard </w:t>
      </w:r>
      <w:hyperlink r:id="rId29"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3A2DDF5C" w:rsidR="00C816C5" w:rsidRDefault="00C816C5" w:rsidP="00C816C5">
      <w:r>
        <w:t xml:space="preserve">Thailand AQI standard </w:t>
      </w:r>
      <w:hyperlink r:id="rId30" w:history="1">
        <w:r w:rsidRPr="004F3E3A">
          <w:rPr>
            <w:rStyle w:val="Hyperlink"/>
            <w:rFonts w:ascii="Helvetica" w:hAnsi="Helvetica"/>
            <w:sz w:val="21"/>
            <w:szCs w:val="21"/>
            <w:shd w:val="clear" w:color="auto" w:fill="FFFFFF"/>
          </w:rPr>
          <w:t>http://air4thai.pcd.go.th/webV2/aqi_info.php</w:t>
        </w:r>
      </w:hyperlink>
    </w:p>
    <w:p w14:paraId="43234784" w14:textId="3C520219" w:rsidR="00C816C5" w:rsidRDefault="00267E7D" w:rsidP="00C816C5">
      <w:r>
        <w:t xml:space="preserve">Holiday information </w:t>
      </w:r>
      <w:r w:rsidR="00C816C5">
        <w:t xml:space="preserve">in Thailand </w:t>
      </w:r>
      <w:r>
        <w:t xml:space="preserve">are from </w:t>
      </w:r>
      <w:hyperlink r:id="rId31"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50F9D3EA"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32"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33"/>
      <w:footerReference w:type="default" r:id="rId34"/>
      <w:pgSz w:w="12240" w:h="15840"/>
      <w:pgMar w:top="720" w:right="1152" w:bottom="720" w:left="1152" w:header="0" w:footer="288" w:gutter="0"/>
      <w:pgNumType w:start="1"/>
      <w:cols w:space="720"/>
      <w:docGrid w:linePitch="38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Seo Juhee" w:date="2020-05-26T10:49:00Z" w:initials="SJ">
    <w:p w14:paraId="7DB90301" w14:textId="114679C9" w:rsidR="00162571" w:rsidRPr="00FE677D" w:rsidRDefault="00162571">
      <w:pPr>
        <w:pStyle w:val="CommentText"/>
        <w:rPr>
          <w:rFonts w:eastAsia="Batang"/>
          <w:lang w:eastAsia="ko-KR"/>
        </w:rPr>
      </w:pPr>
      <w:r>
        <w:rPr>
          <w:rStyle w:val="CommentReference"/>
        </w:rPr>
        <w:annotationRef/>
      </w:r>
      <w:r>
        <w:rPr>
          <w:rFonts w:eastAsia="Batang"/>
          <w:lang w:eastAsia="ko-KR"/>
        </w:rPr>
        <w:t>This is the only coal power plant that is controversial?</w:t>
      </w:r>
    </w:p>
  </w:comment>
  <w:comment w:id="9" w:author="Seo Juhee" w:date="2020-05-26T10:40:00Z" w:initials="SJ">
    <w:p w14:paraId="6F539C9A" w14:textId="6E45B8A2" w:rsidR="00162571" w:rsidRPr="00FE677D" w:rsidRDefault="00162571">
      <w:pPr>
        <w:pStyle w:val="CommentText"/>
        <w:rPr>
          <w:rFonts w:eastAsia="Batang"/>
          <w:lang w:eastAsia="ko-KR"/>
        </w:rPr>
      </w:pPr>
      <w:r>
        <w:rPr>
          <w:rStyle w:val="CommentReference"/>
        </w:rPr>
        <w:annotationRef/>
      </w:r>
      <w:r>
        <w:rPr>
          <w:rFonts w:eastAsia="Batang" w:hint="eastAsia"/>
          <w:lang w:eastAsia="ko-KR"/>
        </w:rPr>
        <w:t>A</w:t>
      </w:r>
      <w:r>
        <w:rPr>
          <w:rFonts w:eastAsia="Batang"/>
          <w:lang w:eastAsia="ko-KR"/>
        </w:rPr>
        <w:t>re you talking about all four? Or the coal power plant mentioned just before?</w:t>
      </w:r>
    </w:p>
  </w:comment>
  <w:comment w:id="10" w:author="Fern" w:date="2020-06-06T10:02:00Z" w:initials="WK">
    <w:p w14:paraId="7759E807" w14:textId="39021FEF" w:rsidR="00162571" w:rsidRDefault="00162571">
      <w:pPr>
        <w:pStyle w:val="CommentText"/>
      </w:pPr>
      <w:r>
        <w:rPr>
          <w:rStyle w:val="CommentReference"/>
        </w:rPr>
        <w:annotationRef/>
      </w:r>
      <w:r>
        <w:t>There is one power plant in the south east</w:t>
      </w:r>
    </w:p>
  </w:comment>
  <w:comment w:id="11" w:author="Seo Juhee" w:date="2020-05-26T10:48:00Z" w:initials="SJ">
    <w:p w14:paraId="29CD3F94" w14:textId="749E630C" w:rsidR="00162571" w:rsidRPr="00FE677D" w:rsidRDefault="00162571">
      <w:pPr>
        <w:pStyle w:val="CommentText"/>
        <w:rPr>
          <w:rFonts w:eastAsia="Batang"/>
          <w:lang w:eastAsia="ko-KR"/>
        </w:rPr>
      </w:pPr>
      <w:r>
        <w:rPr>
          <w:rStyle w:val="CommentReference"/>
        </w:rPr>
        <w:annotationRef/>
      </w:r>
      <w:r>
        <w:rPr>
          <w:rFonts w:eastAsia="Batang"/>
          <w:lang w:eastAsia="ko-KR"/>
        </w:rPr>
        <w:t>The explanation about the other three seems quite short. Are there anything that could be added?</w:t>
      </w:r>
    </w:p>
  </w:comment>
  <w:comment w:id="12" w:author="Fern" w:date="2020-06-06T10:03:00Z" w:initials="WK">
    <w:p w14:paraId="218FF5C2" w14:textId="2D60EAD2" w:rsidR="00162571" w:rsidRDefault="00162571">
      <w:pPr>
        <w:pStyle w:val="CommentText"/>
      </w:pPr>
      <w:r>
        <w:rPr>
          <w:rStyle w:val="CommentReference"/>
        </w:rPr>
        <w:annotationRef/>
      </w:r>
      <w:r>
        <w:t>Got it. Meant to add the comment about how it should effect the air pollution.</w:t>
      </w:r>
    </w:p>
  </w:comment>
  <w:comment w:id="16" w:author="Seo Juhee" w:date="2020-05-26T10:55:00Z" w:initials="SJ">
    <w:p w14:paraId="0B4A635D" w14:textId="759293C6" w:rsidR="00162571" w:rsidRPr="00043D04" w:rsidRDefault="00162571">
      <w:pPr>
        <w:pStyle w:val="CommentText"/>
        <w:rPr>
          <w:rFonts w:eastAsia="Batang"/>
          <w:lang w:eastAsia="ko-KR"/>
        </w:rPr>
      </w:pPr>
      <w:r>
        <w:rPr>
          <w:rStyle w:val="CommentReference"/>
        </w:rPr>
        <w:annotationRef/>
      </w:r>
      <w:r>
        <w:rPr>
          <w:rFonts w:eastAsia="Batang"/>
          <w:lang w:eastAsia="ko-KR"/>
        </w:rPr>
        <w:t xml:space="preserve">What kind of pollution? Air, soil, water, etc. I think it will be more clear to specify. </w:t>
      </w:r>
    </w:p>
  </w:comment>
  <w:comment w:id="23" w:author="서주희[ 학부휴학 / 지구환경과학과 ]" w:date="2020-05-29T07:53:00Z" w:initials="서학/지]">
    <w:p w14:paraId="12801B69" w14:textId="7235D095" w:rsidR="00162571" w:rsidRDefault="00162571">
      <w:pPr>
        <w:pStyle w:val="CommentText"/>
      </w:pPr>
      <w:r>
        <w:rPr>
          <w:rStyle w:val="CommentReference"/>
        </w:rPr>
        <w:annotationRef/>
      </w:r>
      <w:r>
        <w:rPr>
          <w:rFonts w:hint="eastAsia"/>
        </w:rPr>
        <w:t>I</w:t>
      </w:r>
      <w:r>
        <w:t xml:space="preserve"> don’t think this is the right way to say it, but I’m not sure as to what you want to say with ‘worse value for’.</w:t>
      </w:r>
    </w:p>
  </w:comment>
  <w:comment w:id="24" w:author="Fern" w:date="2020-06-06T10:56:00Z" w:initials="WK">
    <w:p w14:paraId="14DEC808" w14:textId="47E76CA7" w:rsidR="00582A6C" w:rsidRDefault="00582A6C">
      <w:pPr>
        <w:pStyle w:val="CommentText"/>
      </w:pPr>
      <w:r>
        <w:rPr>
          <w:rStyle w:val="CommentReference"/>
        </w:rPr>
        <w:annotationRef/>
      </w:r>
      <w:r>
        <w:t>I tried to move things around a bit. Hopefully it’s clearer.</w:t>
      </w:r>
    </w:p>
  </w:comment>
  <w:comment w:id="34" w:author="Fern" w:date="2020-06-06T11:10:00Z" w:initials="WK">
    <w:p w14:paraId="12297C15" w14:textId="77777777" w:rsidR="00506FF7" w:rsidRDefault="00506FF7">
      <w:pPr>
        <w:pStyle w:val="CommentText"/>
      </w:pPr>
      <w:r>
        <w:rPr>
          <w:rStyle w:val="CommentReference"/>
        </w:rPr>
        <w:annotationRef/>
      </w:r>
      <w:r>
        <w:t xml:space="preserve">The purpose of this section </w:t>
      </w:r>
      <w:r>
        <w:br/>
        <w:t>1. Explain how the average are calculate. It is calculated only in winter.</w:t>
      </w:r>
      <w:r>
        <w:br/>
        <w:t xml:space="preserve">2. Explain the mean curve in Fig 5, which are used later to observe the seasonal pattern. </w:t>
      </w:r>
    </w:p>
    <w:p w14:paraId="34296BD2" w14:textId="77777777" w:rsidR="00506FF7" w:rsidRDefault="00506FF7">
      <w:pPr>
        <w:pStyle w:val="CommentText"/>
      </w:pPr>
    </w:p>
    <w:p w14:paraId="43B848BD" w14:textId="0851FE2D" w:rsidR="00506FF7" w:rsidRDefault="00506FF7">
      <w:pPr>
        <w:pStyle w:val="CommentText"/>
      </w:pPr>
      <w:r>
        <w:t>These are important concept to get across before section 2.3 and Fig 8, 10, 11.</w:t>
      </w:r>
      <w:r>
        <w:br/>
      </w:r>
      <w:r>
        <w:br/>
        <w:t>Let me try to write them another way.</w:t>
      </w:r>
    </w:p>
  </w:comment>
  <w:comment w:id="37" w:author="서주희[ 학부휴학 / 지구환경과학과 ]" w:date="2020-05-29T10:42:00Z" w:initials="서학/지]">
    <w:p w14:paraId="2E0D3C00" w14:textId="77777777" w:rsidR="00162571" w:rsidRDefault="00162571">
      <w:pPr>
        <w:pStyle w:val="CommentText"/>
      </w:pPr>
      <w:r>
        <w:rPr>
          <w:rStyle w:val="CommentReference"/>
        </w:rPr>
        <w:annotationRef/>
      </w:r>
      <w:r>
        <w:t>Why? For convenience or just a typical way?</w:t>
      </w:r>
    </w:p>
    <w:p w14:paraId="676A2F9A" w14:textId="779AF36F" w:rsidR="00162571" w:rsidRPr="004849AC" w:rsidRDefault="00162571">
      <w:pPr>
        <w:pStyle w:val="CommentText"/>
        <w:rPr>
          <w:rFonts w:eastAsia="Batang"/>
          <w:lang w:eastAsia="ko-KR"/>
        </w:rPr>
      </w:pPr>
      <w:r>
        <w:rPr>
          <w:rFonts w:eastAsia="Batang" w:hint="eastAsia"/>
          <w:lang w:eastAsia="ko-KR"/>
        </w:rPr>
        <w:t>T</w:t>
      </w:r>
      <w:r>
        <w:rPr>
          <w:rFonts w:eastAsia="Batang"/>
          <w:lang w:eastAsia="ko-KR"/>
        </w:rPr>
        <w:t>his is the case for just this report?</w:t>
      </w:r>
    </w:p>
  </w:comment>
  <w:comment w:id="38" w:author="Fern" w:date="2020-06-06T11:00:00Z" w:initials="WK">
    <w:p w14:paraId="1CDD15C4" w14:textId="170AED20" w:rsidR="00582A6C" w:rsidRDefault="00582A6C">
      <w:pPr>
        <w:pStyle w:val="CommentText"/>
      </w:pPr>
      <w:r>
        <w:rPr>
          <w:rStyle w:val="CommentReference"/>
        </w:rPr>
        <w:annotationRef/>
      </w:r>
      <w:r>
        <w:t xml:space="preserve">Just for this report because, if we use yearly average, we will see a much lower number , which is misleading. And winter season starts at different date every year according to official </w:t>
      </w:r>
      <w:proofErr w:type="spellStart"/>
      <w:r>
        <w:t>annoucement</w:t>
      </w:r>
      <w:proofErr w:type="spellEnd"/>
      <w:r>
        <w:t>. We have no way to track that information.</w:t>
      </w:r>
    </w:p>
  </w:comment>
  <w:comment w:id="41" w:author="서주희[ 학부휴학 / 지구환경과학과 ]" w:date="2020-05-29T10:54:00Z" w:initials="서학/지]">
    <w:p w14:paraId="3D7296D9" w14:textId="5470AA12" w:rsidR="00162571" w:rsidRDefault="00162571">
      <w:pPr>
        <w:pStyle w:val="CommentText"/>
      </w:pPr>
      <w:r>
        <w:rPr>
          <w:rStyle w:val="CommentReference"/>
        </w:rPr>
        <w:annotationRef/>
      </w:r>
      <w:r>
        <w:t>Is this from assumption that winter season has higher levels of pollution? This could be interpreted in a wrong way.</w:t>
      </w:r>
    </w:p>
  </w:comment>
  <w:comment w:id="42" w:author="Fern" w:date="2020-06-06T11:13:00Z" w:initials="WK">
    <w:p w14:paraId="4C90B1C1" w14:textId="254BDA3C" w:rsidR="00506FF7" w:rsidRDefault="00506FF7">
      <w:pPr>
        <w:pStyle w:val="CommentText"/>
      </w:pPr>
      <w:r>
        <w:rPr>
          <w:rStyle w:val="CommentReference"/>
        </w:rPr>
        <w:annotationRef/>
      </w:r>
      <w:r>
        <w:t>Let’s strike this sentence out from the figure</w:t>
      </w:r>
    </w:p>
  </w:comment>
  <w:comment w:id="85" w:author="Juhee Seo" w:date="2020-05-29T11:38:00Z" w:initials="JS">
    <w:p w14:paraId="7C12E5B4" w14:textId="2A9146E8" w:rsidR="00162571" w:rsidRDefault="00162571">
      <w:pPr>
        <w:pStyle w:val="CommentText"/>
      </w:pPr>
      <w:r>
        <w:rPr>
          <w:rStyle w:val="CommentReference"/>
        </w:rPr>
        <w:annotationRef/>
      </w:r>
      <w:r>
        <w:rPr>
          <w:rStyle w:val="CommentReference"/>
        </w:rPr>
        <w:t>unclear</w:t>
      </w:r>
    </w:p>
  </w:comment>
  <w:comment w:id="86" w:author="Fern" w:date="2020-06-06T14:56:00Z" w:initials="WK">
    <w:p w14:paraId="233A778A" w14:textId="5E482C65" w:rsidR="002352F5" w:rsidRDefault="002352F5">
      <w:pPr>
        <w:pStyle w:val="CommentText"/>
      </w:pPr>
      <w:r>
        <w:rPr>
          <w:rStyle w:val="CommentReference"/>
        </w:rPr>
        <w:annotationRef/>
      </w:r>
      <w:r>
        <w:t>I added the explicit number. Hopefully, it is better.</w:t>
      </w:r>
    </w:p>
  </w:comment>
  <w:comment w:id="96" w:author="Juhee Seo" w:date="2020-05-29T11:42:00Z" w:initials="JS">
    <w:p w14:paraId="54D350AC" w14:textId="0E41845B" w:rsidR="00162571" w:rsidRDefault="00162571">
      <w:pPr>
        <w:pStyle w:val="CommentText"/>
      </w:pPr>
      <w:r>
        <w:rPr>
          <w:rStyle w:val="CommentReference"/>
        </w:rPr>
        <w:annotationRef/>
      </w:r>
      <w:r>
        <w:rPr>
          <w:rFonts w:hint="eastAsia"/>
        </w:rPr>
        <w:t>I</w:t>
      </w:r>
      <w:r>
        <w:t xml:space="preserve"> thought the winter months are defined to be between December and April?  Inconsistent</w:t>
      </w:r>
    </w:p>
  </w:comment>
  <w:comment w:id="105" w:author="Juhee Seo" w:date="2020-05-29T11:45:00Z" w:initials="JS">
    <w:p w14:paraId="72B55FF0" w14:textId="1DD9A404" w:rsidR="00162571" w:rsidRDefault="00162571">
      <w:pPr>
        <w:pStyle w:val="CommentText"/>
      </w:pPr>
      <w:r>
        <w:rPr>
          <w:rStyle w:val="CommentReference"/>
        </w:rPr>
        <w:annotationRef/>
      </w:r>
      <w:r>
        <w:rPr>
          <w:rFonts w:hint="eastAsia"/>
        </w:rPr>
        <w:t>D</w:t>
      </w:r>
      <w:r>
        <w:t>oes this mean anything?</w:t>
      </w:r>
    </w:p>
  </w:comment>
  <w:comment w:id="107" w:author="Juhee Seo" w:date="2020-05-29T11:46:00Z" w:initials="JS">
    <w:p w14:paraId="4175E2A7" w14:textId="2257613A" w:rsidR="00162571" w:rsidRDefault="00162571">
      <w:pPr>
        <w:pStyle w:val="CommentText"/>
      </w:pPr>
      <w:r>
        <w:rPr>
          <w:rStyle w:val="CommentReference"/>
        </w:rPr>
        <w:annotationRef/>
      </w:r>
      <w:r>
        <w:rPr>
          <w:rFonts w:hint="eastAsia"/>
        </w:rPr>
        <w:t>?</w:t>
      </w:r>
    </w:p>
  </w:comment>
  <w:comment w:id="111" w:author="Juhee Seo" w:date="2020-05-29T11:49:00Z" w:initials="JS">
    <w:p w14:paraId="4815AE27" w14:textId="5A41E01E" w:rsidR="00162571" w:rsidRDefault="00162571">
      <w:pPr>
        <w:pStyle w:val="CommentText"/>
      </w:pPr>
      <w:r>
        <w:rPr>
          <w:rStyle w:val="CommentReference"/>
        </w:rPr>
        <w:annotationRef/>
      </w:r>
      <w:r>
        <w:t>Not only the winter season, but throughout the whole year? If so, which year? (Cannot interpret x-axis clearly)</w:t>
      </w:r>
    </w:p>
  </w:comment>
  <w:comment w:id="125" w:author="Juhee Seo" w:date="2020-05-29T11:51:00Z" w:initials="JS">
    <w:p w14:paraId="388FEF7A" w14:textId="6C61215A" w:rsidR="00162571" w:rsidRDefault="00162571">
      <w:pPr>
        <w:pStyle w:val="CommentText"/>
      </w:pPr>
      <w:r>
        <w:rPr>
          <w:rStyle w:val="CommentReference"/>
        </w:rPr>
        <w:annotationRef/>
      </w:r>
      <w:r>
        <w:rPr>
          <w:rFonts w:hint="eastAsia"/>
        </w:rPr>
        <w:t>B</w:t>
      </w:r>
      <w:r>
        <w:t>ut this is not shown in the graph</w:t>
      </w:r>
    </w:p>
  </w:comment>
  <w:comment w:id="126" w:author="Juhee Seo" w:date="2020-05-29T11:52:00Z" w:initials="JS">
    <w:p w14:paraId="654977CC" w14:textId="37E6249B" w:rsidR="00162571" w:rsidRPr="00A54216" w:rsidRDefault="00162571">
      <w:pPr>
        <w:pStyle w:val="CommentText"/>
        <w:rPr>
          <w:rFonts w:eastAsia="Batang"/>
          <w:lang w:eastAsia="ko-KR"/>
        </w:rPr>
      </w:pPr>
      <w:r>
        <w:rPr>
          <w:rStyle w:val="CommentReference"/>
        </w:rPr>
        <w:annotationRef/>
      </w:r>
      <w:r>
        <w:t xml:space="preserve">Maybe add the graph description into the </w:t>
      </w:r>
      <w:proofErr w:type="spellStart"/>
      <w:r>
        <w:t>pharagraph</w:t>
      </w:r>
      <w:proofErr w:type="spellEnd"/>
      <w:r>
        <w:t>?</w:t>
      </w:r>
    </w:p>
  </w:comment>
  <w:comment w:id="127" w:author="Fern" w:date="2020-06-06T15:04:00Z" w:initials="WK">
    <w:p w14:paraId="692020FA" w14:textId="21AF2182" w:rsidR="004936C0" w:rsidRDefault="004936C0">
      <w:pPr>
        <w:pStyle w:val="CommentText"/>
      </w:pPr>
      <w:r>
        <w:rPr>
          <w:rStyle w:val="CommentReference"/>
        </w:rPr>
        <w:annotationRef/>
      </w:r>
      <w:r>
        <w:t>I add SO2. It has a weak seasonal pattern, but not sync with other pollutants.</w:t>
      </w:r>
    </w:p>
  </w:comment>
  <w:comment w:id="145" w:author="Juhee Seo" w:date="2020-05-29T12:35:00Z" w:initials="JS">
    <w:p w14:paraId="3BBF461F" w14:textId="6E68887F" w:rsidR="00162571" w:rsidRDefault="00162571">
      <w:pPr>
        <w:pStyle w:val="CommentText"/>
      </w:pPr>
      <w:r>
        <w:rPr>
          <w:rStyle w:val="CommentReference"/>
        </w:rPr>
        <w:annotationRef/>
      </w:r>
      <w:r>
        <w:rPr>
          <w:rStyle w:val="CommentReference"/>
        </w:rPr>
        <w:t>Is this just for the winter or all four season?</w:t>
      </w:r>
    </w:p>
  </w:comment>
  <w:comment w:id="152" w:author="Juhee Seo" w:date="2020-05-29T12:36:00Z" w:initials="JS">
    <w:p w14:paraId="3B49610E" w14:textId="59D1DCC5" w:rsidR="00162571" w:rsidRDefault="00162571">
      <w:pPr>
        <w:pStyle w:val="CommentText"/>
      </w:pPr>
      <w:r>
        <w:rPr>
          <w:rStyle w:val="CommentReference"/>
        </w:rPr>
        <w:annotationRef/>
      </w:r>
      <w:r>
        <w:t>Starting out with number of hotspots determine pollution levels, and ending it with lower pollution levels mean fewer number of hotspots. Rephrasing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B90301" w15:done="0"/>
  <w15:commentEx w15:paraId="6F539C9A" w15:done="0"/>
  <w15:commentEx w15:paraId="7759E807" w15:paraIdParent="6F539C9A" w15:done="0"/>
  <w15:commentEx w15:paraId="29CD3F94" w15:done="0"/>
  <w15:commentEx w15:paraId="218FF5C2" w15:paraIdParent="29CD3F94" w15:done="0"/>
  <w15:commentEx w15:paraId="0B4A635D" w15:done="0"/>
  <w15:commentEx w15:paraId="12801B69" w15:done="0"/>
  <w15:commentEx w15:paraId="14DEC808" w15:paraIdParent="12801B69" w15:done="0"/>
  <w15:commentEx w15:paraId="43B848BD" w15:done="0"/>
  <w15:commentEx w15:paraId="676A2F9A" w15:done="0"/>
  <w15:commentEx w15:paraId="1CDD15C4" w15:paraIdParent="676A2F9A" w15:done="0"/>
  <w15:commentEx w15:paraId="3D7296D9" w15:done="0"/>
  <w15:commentEx w15:paraId="4C90B1C1" w15:paraIdParent="3D7296D9" w15:done="0"/>
  <w15:commentEx w15:paraId="7C12E5B4" w15:done="0"/>
  <w15:commentEx w15:paraId="233A778A" w15:paraIdParent="7C12E5B4" w15:done="0"/>
  <w15:commentEx w15:paraId="54D350AC" w15:done="0"/>
  <w15:commentEx w15:paraId="72B55FF0" w15:done="0"/>
  <w15:commentEx w15:paraId="4175E2A7" w15:done="0"/>
  <w15:commentEx w15:paraId="4815AE27" w15:done="0"/>
  <w15:commentEx w15:paraId="388FEF7A" w15:done="0"/>
  <w15:commentEx w15:paraId="654977CC" w15:paraIdParent="388FEF7A" w15:done="0"/>
  <w15:commentEx w15:paraId="692020FA" w15:paraIdParent="388FEF7A" w15:done="0"/>
  <w15:commentEx w15:paraId="3BBF461F" w15:done="0"/>
  <w15:commentEx w15:paraId="3B4961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5E848" w16cex:dateUtc="2020-06-06T17:02:00Z"/>
  <w16cex:commentExtensible w16cex:durableId="2285E867" w16cex:dateUtc="2020-06-06T17:03:00Z"/>
  <w16cex:commentExtensible w16cex:durableId="2285F4F5" w16cex:dateUtc="2020-06-06T17:56:00Z"/>
  <w16cex:commentExtensible w16cex:durableId="2285F82A" w16cex:dateUtc="2020-06-06T18:10:00Z"/>
  <w16cex:commentExtensible w16cex:durableId="2285F5C4" w16cex:dateUtc="2020-06-06T18:00:00Z"/>
  <w16cex:commentExtensible w16cex:durableId="2285F8E1" w16cex:dateUtc="2020-06-06T18:13:00Z"/>
  <w16cex:commentExtensible w16cex:durableId="22862D01" w16cex:dateUtc="2020-06-06T21:56:00Z"/>
  <w16cex:commentExtensible w16cex:durableId="22862EFD" w16cex:dateUtc="2020-06-06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B90301" w16cid:durableId="227772C8"/>
  <w16cid:commentId w16cid:paraId="6F539C9A" w16cid:durableId="227770A0"/>
  <w16cid:commentId w16cid:paraId="7759E807" w16cid:durableId="2285E848"/>
  <w16cid:commentId w16cid:paraId="29CD3F94" w16cid:durableId="22777260"/>
  <w16cid:commentId w16cid:paraId="218FF5C2" w16cid:durableId="2285E867"/>
  <w16cid:commentId w16cid:paraId="0B4A635D" w16cid:durableId="22777424"/>
  <w16cid:commentId w16cid:paraId="12801B69" w16cid:durableId="227B3E15"/>
  <w16cid:commentId w16cid:paraId="14DEC808" w16cid:durableId="2285F4F5"/>
  <w16cid:commentId w16cid:paraId="43B848BD" w16cid:durableId="2285F82A"/>
  <w16cid:commentId w16cid:paraId="676A2F9A" w16cid:durableId="227B658C"/>
  <w16cid:commentId w16cid:paraId="1CDD15C4" w16cid:durableId="2285F5C4"/>
  <w16cid:commentId w16cid:paraId="3D7296D9" w16cid:durableId="227B6877"/>
  <w16cid:commentId w16cid:paraId="4C90B1C1" w16cid:durableId="2285F8E1"/>
  <w16cid:commentId w16cid:paraId="7C12E5B4" w16cid:durableId="227B72BF"/>
  <w16cid:commentId w16cid:paraId="233A778A" w16cid:durableId="22862D01"/>
  <w16cid:commentId w16cid:paraId="54D350AC" w16cid:durableId="227B7390"/>
  <w16cid:commentId w16cid:paraId="72B55FF0" w16cid:durableId="227B7443"/>
  <w16cid:commentId w16cid:paraId="4175E2A7" w16cid:durableId="227B747E"/>
  <w16cid:commentId w16cid:paraId="4815AE27" w16cid:durableId="227B7544"/>
  <w16cid:commentId w16cid:paraId="388FEF7A" w16cid:durableId="227B75D4"/>
  <w16cid:commentId w16cid:paraId="654977CC" w16cid:durableId="227B75F0"/>
  <w16cid:commentId w16cid:paraId="692020FA" w16cid:durableId="22862EFD"/>
  <w16cid:commentId w16cid:paraId="3BBF461F" w16cid:durableId="227B800B"/>
  <w16cid:commentId w16cid:paraId="3B49610E" w16cid:durableId="227B80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0FE567" w14:textId="77777777" w:rsidR="00426FFB" w:rsidRDefault="00426FFB">
      <w:r>
        <w:separator/>
      </w:r>
    </w:p>
    <w:p w14:paraId="2AE0528C" w14:textId="77777777" w:rsidR="00426FFB" w:rsidRDefault="00426FFB"/>
  </w:endnote>
  <w:endnote w:type="continuationSeparator" w:id="0">
    <w:p w14:paraId="6DCE0AA4" w14:textId="77777777" w:rsidR="00426FFB" w:rsidRDefault="00426FFB">
      <w:r>
        <w:continuationSeparator/>
      </w:r>
    </w:p>
    <w:p w14:paraId="147B2380" w14:textId="77777777" w:rsidR="00426FFB" w:rsidRDefault="00426F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162571" w:rsidRDefault="001625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162571" w:rsidRDefault="001625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8CA7C1" w14:textId="77777777" w:rsidR="00426FFB" w:rsidRDefault="00426FFB">
      <w:r>
        <w:separator/>
      </w:r>
    </w:p>
    <w:p w14:paraId="620C7226" w14:textId="77777777" w:rsidR="00426FFB" w:rsidRDefault="00426FFB"/>
  </w:footnote>
  <w:footnote w:type="continuationSeparator" w:id="0">
    <w:p w14:paraId="6F6FFEB3" w14:textId="77777777" w:rsidR="00426FFB" w:rsidRDefault="00426FFB">
      <w:r>
        <w:continuationSeparator/>
      </w:r>
    </w:p>
    <w:p w14:paraId="368B139C" w14:textId="77777777" w:rsidR="00426FFB" w:rsidRDefault="00426F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162571"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162571" w:rsidRDefault="00162571">
          <w:pPr>
            <w:pStyle w:val="Header"/>
          </w:pPr>
        </w:p>
      </w:tc>
    </w:tr>
  </w:tbl>
  <w:p w14:paraId="665021A0" w14:textId="77777777" w:rsidR="00162571" w:rsidRDefault="00162571"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5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enny">
    <w15:presenceInfo w15:providerId="None" w15:userId="Benny"/>
  </w15:person>
  <w15:person w15:author="Fern">
    <w15:presenceInfo w15:providerId="None" w15:userId="Fern"/>
  </w15:person>
  <w15:person w15:author="Seo Juhee">
    <w15:presenceInfo w15:providerId="Windows Live" w15:userId="c7ce950807b9e877"/>
  </w15:person>
  <w15:person w15:author="서주희[ 학부휴학 / 지구환경과학과 ]">
    <w15:presenceInfo w15:providerId="AD" w15:userId="S::juhees428@korea.edu::54b1ddd4-6c71-45f1-8e12-4952c8a4f3e7"/>
  </w15:person>
  <w15:person w15:author="Juhee Seo">
    <w15:presenceInfo w15:providerId="None" w15:userId="Juhee Se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attachedTemplate r:id="rId1"/>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sjA0NTYwMTcytDBQ0lEKTi0uzszPAykwqgUANq7+sywAAAA="/>
  </w:docVars>
  <w:rsids>
    <w:rsidRoot w:val="00E106CF"/>
    <w:rsid w:val="000079D0"/>
    <w:rsid w:val="00010646"/>
    <w:rsid w:val="00022836"/>
    <w:rsid w:val="0002482E"/>
    <w:rsid w:val="0004217C"/>
    <w:rsid w:val="00043D04"/>
    <w:rsid w:val="00050324"/>
    <w:rsid w:val="00070ACB"/>
    <w:rsid w:val="00090CB2"/>
    <w:rsid w:val="00092356"/>
    <w:rsid w:val="000A0150"/>
    <w:rsid w:val="000A44DF"/>
    <w:rsid w:val="000D375A"/>
    <w:rsid w:val="000E63C9"/>
    <w:rsid w:val="00116472"/>
    <w:rsid w:val="00117BC3"/>
    <w:rsid w:val="00130E9D"/>
    <w:rsid w:val="00146FC2"/>
    <w:rsid w:val="00150A6D"/>
    <w:rsid w:val="00162571"/>
    <w:rsid w:val="00185B35"/>
    <w:rsid w:val="001928AC"/>
    <w:rsid w:val="00196007"/>
    <w:rsid w:val="001C2970"/>
    <w:rsid w:val="001C7BC8"/>
    <w:rsid w:val="001D04BF"/>
    <w:rsid w:val="001F2BC8"/>
    <w:rsid w:val="001F5F6B"/>
    <w:rsid w:val="00207258"/>
    <w:rsid w:val="002352F5"/>
    <w:rsid w:val="00243EBC"/>
    <w:rsid w:val="00246091"/>
    <w:rsid w:val="00246A35"/>
    <w:rsid w:val="00250CB4"/>
    <w:rsid w:val="0026310B"/>
    <w:rsid w:val="00267E7D"/>
    <w:rsid w:val="00272904"/>
    <w:rsid w:val="00273B1F"/>
    <w:rsid w:val="00284348"/>
    <w:rsid w:val="00295576"/>
    <w:rsid w:val="002A0A14"/>
    <w:rsid w:val="002B034C"/>
    <w:rsid w:val="002B6524"/>
    <w:rsid w:val="002F51F5"/>
    <w:rsid w:val="002F6D35"/>
    <w:rsid w:val="002F7905"/>
    <w:rsid w:val="00312137"/>
    <w:rsid w:val="003152FA"/>
    <w:rsid w:val="00330359"/>
    <w:rsid w:val="0033294D"/>
    <w:rsid w:val="00337077"/>
    <w:rsid w:val="0033762F"/>
    <w:rsid w:val="00352DA9"/>
    <w:rsid w:val="0035411C"/>
    <w:rsid w:val="003656D7"/>
    <w:rsid w:val="00366C7E"/>
    <w:rsid w:val="00370F5A"/>
    <w:rsid w:val="003732F2"/>
    <w:rsid w:val="0038376A"/>
    <w:rsid w:val="00384EA3"/>
    <w:rsid w:val="00385B83"/>
    <w:rsid w:val="003A39A1"/>
    <w:rsid w:val="003A4EF4"/>
    <w:rsid w:val="003B50D8"/>
    <w:rsid w:val="003C2191"/>
    <w:rsid w:val="003D1D19"/>
    <w:rsid w:val="003D229E"/>
    <w:rsid w:val="003D3863"/>
    <w:rsid w:val="003D3B1C"/>
    <w:rsid w:val="003D599E"/>
    <w:rsid w:val="0040367A"/>
    <w:rsid w:val="004110DE"/>
    <w:rsid w:val="0041643B"/>
    <w:rsid w:val="00426FFB"/>
    <w:rsid w:val="00427790"/>
    <w:rsid w:val="00435BCC"/>
    <w:rsid w:val="0044085A"/>
    <w:rsid w:val="00452000"/>
    <w:rsid w:val="00464C4F"/>
    <w:rsid w:val="004652D6"/>
    <w:rsid w:val="004849AC"/>
    <w:rsid w:val="004936C0"/>
    <w:rsid w:val="00496511"/>
    <w:rsid w:val="004B21A5"/>
    <w:rsid w:val="004D3156"/>
    <w:rsid w:val="004E36A4"/>
    <w:rsid w:val="004E498A"/>
    <w:rsid w:val="004E6882"/>
    <w:rsid w:val="004F4F82"/>
    <w:rsid w:val="005037F0"/>
    <w:rsid w:val="00506FF7"/>
    <w:rsid w:val="00515D69"/>
    <w:rsid w:val="00516A86"/>
    <w:rsid w:val="005219E8"/>
    <w:rsid w:val="00523C65"/>
    <w:rsid w:val="00525AD6"/>
    <w:rsid w:val="005275F6"/>
    <w:rsid w:val="00527626"/>
    <w:rsid w:val="00572102"/>
    <w:rsid w:val="005829FC"/>
    <w:rsid w:val="00582A6C"/>
    <w:rsid w:val="00590A67"/>
    <w:rsid w:val="005D756B"/>
    <w:rsid w:val="005F1BB0"/>
    <w:rsid w:val="005F2325"/>
    <w:rsid w:val="00607AAD"/>
    <w:rsid w:val="00612BBC"/>
    <w:rsid w:val="00613C82"/>
    <w:rsid w:val="006157B8"/>
    <w:rsid w:val="006335B0"/>
    <w:rsid w:val="006344C8"/>
    <w:rsid w:val="00656C4D"/>
    <w:rsid w:val="00681B5C"/>
    <w:rsid w:val="00695CAC"/>
    <w:rsid w:val="006A2064"/>
    <w:rsid w:val="006B0CC2"/>
    <w:rsid w:val="006C1527"/>
    <w:rsid w:val="006C5FE0"/>
    <w:rsid w:val="006C67F3"/>
    <w:rsid w:val="006D046E"/>
    <w:rsid w:val="006E4CE1"/>
    <w:rsid w:val="006E5716"/>
    <w:rsid w:val="00714DC4"/>
    <w:rsid w:val="007223B1"/>
    <w:rsid w:val="00726B43"/>
    <w:rsid w:val="00727F2D"/>
    <w:rsid w:val="007302B3"/>
    <w:rsid w:val="00730733"/>
    <w:rsid w:val="00730E3A"/>
    <w:rsid w:val="00736AAF"/>
    <w:rsid w:val="007423DE"/>
    <w:rsid w:val="007542D1"/>
    <w:rsid w:val="00765B2A"/>
    <w:rsid w:val="00766C1F"/>
    <w:rsid w:val="00772E8F"/>
    <w:rsid w:val="00783A34"/>
    <w:rsid w:val="00791B35"/>
    <w:rsid w:val="007C010F"/>
    <w:rsid w:val="007C6B52"/>
    <w:rsid w:val="007D108F"/>
    <w:rsid w:val="007D16C5"/>
    <w:rsid w:val="007E4858"/>
    <w:rsid w:val="008105A7"/>
    <w:rsid w:val="0081243D"/>
    <w:rsid w:val="00816318"/>
    <w:rsid w:val="00824E6D"/>
    <w:rsid w:val="00826D44"/>
    <w:rsid w:val="0083039E"/>
    <w:rsid w:val="008561F3"/>
    <w:rsid w:val="008618B8"/>
    <w:rsid w:val="00862FE4"/>
    <w:rsid w:val="0086389A"/>
    <w:rsid w:val="0086490A"/>
    <w:rsid w:val="0087605E"/>
    <w:rsid w:val="008839AC"/>
    <w:rsid w:val="00892E34"/>
    <w:rsid w:val="008A79C0"/>
    <w:rsid w:val="008B1FEE"/>
    <w:rsid w:val="008D350B"/>
    <w:rsid w:val="008E0E5D"/>
    <w:rsid w:val="008F2CC9"/>
    <w:rsid w:val="008F53C2"/>
    <w:rsid w:val="0090190E"/>
    <w:rsid w:val="00903C32"/>
    <w:rsid w:val="00916B16"/>
    <w:rsid w:val="009173B9"/>
    <w:rsid w:val="00923B0F"/>
    <w:rsid w:val="0093335D"/>
    <w:rsid w:val="0093613E"/>
    <w:rsid w:val="00943026"/>
    <w:rsid w:val="00943373"/>
    <w:rsid w:val="009620CC"/>
    <w:rsid w:val="00966B81"/>
    <w:rsid w:val="00983A2D"/>
    <w:rsid w:val="00986A2D"/>
    <w:rsid w:val="009A0E78"/>
    <w:rsid w:val="009C5A0C"/>
    <w:rsid w:val="009C7720"/>
    <w:rsid w:val="009D6BBB"/>
    <w:rsid w:val="009D6F2F"/>
    <w:rsid w:val="009E3A82"/>
    <w:rsid w:val="00A2127C"/>
    <w:rsid w:val="00A23AFA"/>
    <w:rsid w:val="00A31B3E"/>
    <w:rsid w:val="00A37D9F"/>
    <w:rsid w:val="00A37E3C"/>
    <w:rsid w:val="00A443EF"/>
    <w:rsid w:val="00A532F3"/>
    <w:rsid w:val="00A54216"/>
    <w:rsid w:val="00A55739"/>
    <w:rsid w:val="00A57335"/>
    <w:rsid w:val="00A641EA"/>
    <w:rsid w:val="00A75E4B"/>
    <w:rsid w:val="00A80083"/>
    <w:rsid w:val="00A82F08"/>
    <w:rsid w:val="00A8489E"/>
    <w:rsid w:val="00A94E96"/>
    <w:rsid w:val="00AA03BB"/>
    <w:rsid w:val="00AA7443"/>
    <w:rsid w:val="00AC29F3"/>
    <w:rsid w:val="00AC3BD2"/>
    <w:rsid w:val="00AC728A"/>
    <w:rsid w:val="00AD5ACD"/>
    <w:rsid w:val="00AE3EC8"/>
    <w:rsid w:val="00AE68FB"/>
    <w:rsid w:val="00B231E5"/>
    <w:rsid w:val="00B43730"/>
    <w:rsid w:val="00B90035"/>
    <w:rsid w:val="00BA2C0C"/>
    <w:rsid w:val="00BE5AD0"/>
    <w:rsid w:val="00BF1CD4"/>
    <w:rsid w:val="00C01A58"/>
    <w:rsid w:val="00C02B87"/>
    <w:rsid w:val="00C30E3D"/>
    <w:rsid w:val="00C316FD"/>
    <w:rsid w:val="00C31BE7"/>
    <w:rsid w:val="00C4086D"/>
    <w:rsid w:val="00C74960"/>
    <w:rsid w:val="00C80495"/>
    <w:rsid w:val="00C816C5"/>
    <w:rsid w:val="00CA1896"/>
    <w:rsid w:val="00CA5890"/>
    <w:rsid w:val="00CB5B28"/>
    <w:rsid w:val="00CC0614"/>
    <w:rsid w:val="00CC4694"/>
    <w:rsid w:val="00CD6FE1"/>
    <w:rsid w:val="00CF5371"/>
    <w:rsid w:val="00CF5964"/>
    <w:rsid w:val="00CF6400"/>
    <w:rsid w:val="00D0323A"/>
    <w:rsid w:val="00D0559F"/>
    <w:rsid w:val="00D077E9"/>
    <w:rsid w:val="00D232BE"/>
    <w:rsid w:val="00D42CB7"/>
    <w:rsid w:val="00D5413D"/>
    <w:rsid w:val="00D570A9"/>
    <w:rsid w:val="00D61525"/>
    <w:rsid w:val="00D62E44"/>
    <w:rsid w:val="00D70D02"/>
    <w:rsid w:val="00D770C7"/>
    <w:rsid w:val="00D840BB"/>
    <w:rsid w:val="00D858BB"/>
    <w:rsid w:val="00D85A65"/>
    <w:rsid w:val="00D86945"/>
    <w:rsid w:val="00D90290"/>
    <w:rsid w:val="00D959D6"/>
    <w:rsid w:val="00DB36D1"/>
    <w:rsid w:val="00DD152F"/>
    <w:rsid w:val="00DD56B8"/>
    <w:rsid w:val="00DE213F"/>
    <w:rsid w:val="00DF027C"/>
    <w:rsid w:val="00DF0DE0"/>
    <w:rsid w:val="00DF45D4"/>
    <w:rsid w:val="00E00A32"/>
    <w:rsid w:val="00E0103C"/>
    <w:rsid w:val="00E07707"/>
    <w:rsid w:val="00E106CF"/>
    <w:rsid w:val="00E22ACD"/>
    <w:rsid w:val="00E620B0"/>
    <w:rsid w:val="00E81B40"/>
    <w:rsid w:val="00E8356D"/>
    <w:rsid w:val="00E9132B"/>
    <w:rsid w:val="00EA6FB0"/>
    <w:rsid w:val="00EA7DCD"/>
    <w:rsid w:val="00EC44AF"/>
    <w:rsid w:val="00EE3E33"/>
    <w:rsid w:val="00EF555B"/>
    <w:rsid w:val="00F026F7"/>
    <w:rsid w:val="00F027BB"/>
    <w:rsid w:val="00F11DCF"/>
    <w:rsid w:val="00F162EA"/>
    <w:rsid w:val="00F21AE7"/>
    <w:rsid w:val="00F30B25"/>
    <w:rsid w:val="00F443D1"/>
    <w:rsid w:val="00F52D27"/>
    <w:rsid w:val="00F64C1B"/>
    <w:rsid w:val="00F83527"/>
    <w:rsid w:val="00F95AFF"/>
    <w:rsid w:val="00F96C1A"/>
    <w:rsid w:val="00FA79D1"/>
    <w:rsid w:val="00FC3413"/>
    <w:rsid w:val="00FD583F"/>
    <w:rsid w:val="00FD7488"/>
    <w:rsid w:val="00FE6046"/>
    <w:rsid w:val="00FE677D"/>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 w:type="paragraph" w:styleId="Revision">
    <w:name w:val="Revision"/>
    <w:hidden/>
    <w:uiPriority w:val="99"/>
    <w:semiHidden/>
    <w:rsid w:val="009D6BBB"/>
    <w:pPr>
      <w:spacing w:after="0" w:line="240" w:lineRule="auto"/>
    </w:pPr>
    <w:rPr>
      <w:rFonts w:eastAsiaTheme="minorEastAsia"/>
      <w:color w:val="082A75" w:themeColor="text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airnow.gov/index.cfm?action=airnow.calculato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hyperlink" Target="https://origin.cpc.ncep.noaa.gov/products/analysis_monitoring/ensostuff/ONI_v5.php" TargetMode="External"/><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earthdata.nasa.gov/earth-observation-data/near-real-time/firms/c6-mcd14dl" TargetMode="External"/><Relationship Id="rId36"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www.timeanddate.com/holidays/thailand/" TargetMode="External"/><Relationship Id="rId4" Type="http://schemas.openxmlformats.org/officeDocument/2006/relationships/styles" Target="styles.xml"/><Relationship Id="rId9" Type="http://schemas.openxmlformats.org/officeDocument/2006/relationships/hyperlink" Target="file:///C:\Users\Benny\Documents\Fern\aqi_thailand2\reports\chiang_mai_report.docx"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air4thai.pcd.go.th/webV2/aqi_info.php" TargetMode="External"/><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024E59"/>
    <w:rsid w:val="00195401"/>
    <w:rsid w:val="002C314F"/>
    <w:rsid w:val="002D3DF0"/>
    <w:rsid w:val="003E0DE1"/>
    <w:rsid w:val="00535DD0"/>
    <w:rsid w:val="00703EFE"/>
    <w:rsid w:val="007B6262"/>
    <w:rsid w:val="0083027D"/>
    <w:rsid w:val="00833D1E"/>
    <w:rsid w:val="00B468C1"/>
    <w:rsid w:val="00C342AF"/>
    <w:rsid w:val="00D96E6B"/>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D3C35D-D2E0-4952-813E-90C859E23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358</TotalTime>
  <Pages>18</Pages>
  <Words>3169</Words>
  <Characters>18065</Characters>
  <Application>Microsoft Office Word</Application>
  <DocSecurity>0</DocSecurity>
  <Lines>150</Lines>
  <Paragraphs>42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Fern</cp:lastModifiedBy>
  <cp:revision>12</cp:revision>
  <cp:lastPrinted>2006-08-01T17:47:00Z</cp:lastPrinted>
  <dcterms:created xsi:type="dcterms:W3CDTF">2020-06-06T17:01:00Z</dcterms:created>
  <dcterms:modified xsi:type="dcterms:W3CDTF">2020-06-06T22:56:00Z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